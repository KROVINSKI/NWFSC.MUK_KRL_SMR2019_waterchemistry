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c>
          <w:tcPr>
            <w:shd w:fill="bfbfbf" w:val="clear"/>
          </w:tcPr>
          <w:p w:rsidR="00000000" w:rsidDel="00000000" w:rsidP="00000000" w:rsidRDefault="00000000" w:rsidRPr="00000000" w14:paraId="00000002">
            <w:pPr>
              <w:spacing w:after="160" w:lineRule="auto"/>
              <w:jc w:val="center"/>
              <w:rPr>
                <w:b w:val="1"/>
                <w:color w:val="000000"/>
              </w:rPr>
            </w:pPr>
            <w:r w:rsidDel="00000000" w:rsidR="00000000" w:rsidRPr="00000000">
              <w:rPr>
                <w:b w:val="1"/>
                <w:color w:val="000000"/>
                <w:rtl w:val="0"/>
              </w:rPr>
              <w:t xml:space="preserve">Methods Draft ( Drafting  Start : 2020.03.26 – 2020.04.##)</w:t>
            </w:r>
          </w:p>
        </w:tc>
      </w:tr>
    </w:tbl>
    <w:p w:rsidR="00000000" w:rsidDel="00000000" w:rsidP="00000000" w:rsidRDefault="00000000" w:rsidRPr="00000000" w14:paraId="00000003">
      <w:pPr>
        <w:spacing w:after="160" w:lineRule="auto"/>
        <w:jc w:val="both"/>
        <w:rPr>
          <w:color w:val="000000"/>
        </w:rPr>
      </w:pPr>
      <w:r w:rsidDel="00000000" w:rsidR="00000000" w:rsidRPr="00000000">
        <w:rPr>
          <w:rtl w:val="0"/>
        </w:rPr>
      </w:r>
    </w:p>
    <w:p w:rsidR="00000000" w:rsidDel="00000000" w:rsidP="00000000" w:rsidRDefault="00000000" w:rsidRPr="00000000" w14:paraId="00000004">
      <w:pPr>
        <w:spacing w:after="160" w:lineRule="auto"/>
        <w:jc w:val="both"/>
        <w:rPr>
          <w:i w:val="1"/>
          <w:color w:val="d9d9d9"/>
        </w:rPr>
      </w:pPr>
      <w:r w:rsidDel="00000000" w:rsidR="00000000" w:rsidRPr="00000000">
        <w:rPr>
          <w:i w:val="1"/>
          <w:color w:val="d9d9d9"/>
          <w:rtl w:val="0"/>
        </w:rPr>
        <w:t xml:space="preserve">The sections below detail processes &amp; protocols for the Summer 2019 Krill Study. Narratives are broken into different sections to make drafting and edits easier. This document will be stored on the google OA Drive under experiments &gt; krill&gt; 04. 2019 &gt; 04. 2019 Krill Project (Summer Conditions) &gt; 12. Writing (Drafts). This document will be version control managed and every effort taken to maintain comment(s) from each participants.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55880</wp:posOffset>
            </wp:positionV>
            <wp:extent cx="416560" cy="858520"/>
            <wp:effectExtent b="0" l="0" r="0" t="0"/>
            <wp:wrapSquare wrapText="bothSides" distB="0" distT="0" distL="114300" distR="114300"/>
            <wp:docPr descr="C:\Users\OALAB\AppData\Local\Microsoft\Windows\Temporary Internet Files\Content.MSO\80218A0E.tmp" id="87" name="image5.png"/>
            <a:graphic>
              <a:graphicData uri="http://schemas.openxmlformats.org/drawingml/2006/picture">
                <pic:pic>
                  <pic:nvPicPr>
                    <pic:cNvPr descr="C:\Users\OALAB\AppData\Local\Microsoft\Windows\Temporary Internet Files\Content.MSO\80218A0E.tmp" id="0" name="image5.png"/>
                    <pic:cNvPicPr preferRelativeResize="0"/>
                  </pic:nvPicPr>
                  <pic:blipFill>
                    <a:blip r:embed="rId9"/>
                    <a:srcRect b="0" l="0" r="0" t="0"/>
                    <a:stretch>
                      <a:fillRect/>
                    </a:stretch>
                  </pic:blipFill>
                  <pic:spPr>
                    <a:xfrm>
                      <a:off x="0" y="0"/>
                      <a:ext cx="416560" cy="858520"/>
                    </a:xfrm>
                    <a:prstGeom prst="rect"/>
                    <a:ln/>
                  </pic:spPr>
                </pic:pic>
              </a:graphicData>
            </a:graphic>
          </wp:anchor>
        </w:drawing>
      </w:r>
    </w:p>
    <w:p w:rsidR="00000000" w:rsidDel="00000000" w:rsidP="00000000" w:rsidRDefault="00000000" w:rsidRPr="00000000" w14:paraId="00000005">
      <w:pPr>
        <w:spacing w:after="160" w:lineRule="auto"/>
        <w:jc w:val="both"/>
        <w:rPr>
          <w:color w:val="000000"/>
        </w:rPr>
      </w:pPr>
      <w:r w:rsidDel="00000000" w:rsidR="00000000" w:rsidRPr="00000000">
        <w:rPr>
          <w:rtl w:val="0"/>
        </w:rPr>
      </w:r>
    </w:p>
    <w:tbl>
      <w:tblPr>
        <w:tblStyle w:val="Table2"/>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c>
          <w:tcPr>
            <w:shd w:fill="d9d9d9" w:val="clear"/>
          </w:tcPr>
          <w:p w:rsidR="00000000" w:rsidDel="00000000" w:rsidP="00000000" w:rsidRDefault="00000000" w:rsidRPr="00000000" w14:paraId="00000006">
            <w:pPr>
              <w:spacing w:after="160" w:lineRule="auto"/>
              <w:rPr>
                <w:b w:val="1"/>
                <w:color w:val="000000"/>
              </w:rPr>
            </w:pPr>
            <w:r w:rsidDel="00000000" w:rsidR="00000000" w:rsidRPr="00000000">
              <w:rPr>
                <w:b w:val="1"/>
                <w:color w:val="000000"/>
                <w:rtl w:val="0"/>
              </w:rPr>
              <w:t xml:space="preserve">Methods Section                   (Version One – “Continuous Brevity”)</w:t>
            </w:r>
          </w:p>
          <w:p w:rsidR="00000000" w:rsidDel="00000000" w:rsidP="00000000" w:rsidRDefault="00000000" w:rsidRPr="00000000" w14:paraId="00000007">
            <w:pPr>
              <w:spacing w:after="160" w:lineRule="auto"/>
              <w:rPr>
                <w:b w:val="1"/>
                <w:color w:val="000000"/>
              </w:rPr>
            </w:pPr>
            <w:sdt>
              <w:sdtPr>
                <w:tag w:val="goog_rdk_0"/>
              </w:sdtPr>
              <w:sdtContent>
                <w:commentRangeStart w:id="0"/>
              </w:sdtContent>
            </w:sdt>
            <w:r w:rsidDel="00000000" w:rsidR="00000000" w:rsidRPr="00000000">
              <w:rPr>
                <w:color w:val="a6a6a6"/>
                <w:rtl w:val="0"/>
              </w:rPr>
              <w:t xml:space="preserve">PROs</w:t>
            </w:r>
            <w:commentRangeEnd w:id="0"/>
            <w:r w:rsidDel="00000000" w:rsidR="00000000" w:rsidRPr="00000000">
              <w:commentReference w:id="0"/>
            </w:r>
            <w:r w:rsidDel="00000000" w:rsidR="00000000" w:rsidRPr="00000000">
              <w:rPr>
                <w:color w:val="a6a6a6"/>
                <w:rtl w:val="0"/>
              </w:rPr>
              <w:t xml:space="preserve"> &amp; </w:t>
            </w:r>
            <w:sdt>
              <w:sdtPr>
                <w:tag w:val="goog_rdk_1"/>
              </w:sdtPr>
              <w:sdtContent>
                <w:commentRangeStart w:id="1"/>
              </w:sdtContent>
            </w:sdt>
            <w:r w:rsidDel="00000000" w:rsidR="00000000" w:rsidRPr="00000000">
              <w:rPr>
                <w:color w:val="a6a6a6"/>
                <w:rtl w:val="0"/>
              </w:rPr>
              <w:t xml:space="preserve">CONs</w:t>
            </w:r>
            <w:commentRangeEnd w:id="1"/>
            <w:r w:rsidDel="00000000" w:rsidR="00000000" w:rsidRPr="00000000">
              <w:commentReference w:id="1"/>
            </w:r>
            <w:r w:rsidDel="00000000" w:rsidR="00000000" w:rsidRPr="00000000">
              <w:rPr>
                <w:rtl w:val="0"/>
              </w:rPr>
            </w:r>
          </w:p>
        </w:tc>
      </w:tr>
    </w:tbl>
    <w:p w:rsidR="00000000" w:rsidDel="00000000" w:rsidP="00000000" w:rsidRDefault="00000000" w:rsidRPr="00000000" w14:paraId="00000008">
      <w:pPr>
        <w:rPr>
          <w:b w:val="1"/>
          <w:color w:val="191919"/>
          <w:sz w:val="22"/>
          <w:szCs w:val="22"/>
          <w:highlight w:val="white"/>
        </w:rPr>
      </w:pPr>
      <w:r w:rsidDel="00000000" w:rsidR="00000000" w:rsidRPr="00000000">
        <w:rPr>
          <w:rtl w:val="0"/>
        </w:rPr>
      </w:r>
    </w:p>
    <w:sdt>
      <w:sdtPr>
        <w:tag w:val="goog_rdk_4"/>
      </w:sdtPr>
      <w:sdtContent>
        <w:p w:rsidR="00000000" w:rsidDel="00000000" w:rsidP="00000000" w:rsidRDefault="00000000" w:rsidRPr="00000000" w14:paraId="00000009">
          <w:pPr>
            <w:jc w:val="both"/>
            <w:rPr>
              <w:ins w:author="Shallin Busch - NOAA Federal" w:id="0" w:date="2020-04-07T00:52:15Z"/>
              <w:b w:val="1"/>
              <w:color w:val="191919"/>
              <w:sz w:val="22"/>
              <w:szCs w:val="22"/>
              <w:highlight w:val="white"/>
            </w:rPr>
          </w:pPr>
          <w:sdt>
            <w:sdtPr>
              <w:tag w:val="goog_rdk_3"/>
            </w:sdtPr>
            <w:sdtContent>
              <w:ins w:author="Shallin Busch - NOAA Federal" w:id="0" w:date="2020-04-07T00:52:15Z">
                <w:r w:rsidDel="00000000" w:rsidR="00000000" w:rsidRPr="00000000">
                  <w:rPr>
                    <w:b w:val="1"/>
                    <w:color w:val="191919"/>
                    <w:sz w:val="22"/>
                    <w:szCs w:val="22"/>
                    <w:highlight w:val="white"/>
                    <w:rtl w:val="0"/>
                  </w:rPr>
                  <w:t xml:space="preserve">Experimental system</w:t>
                </w:r>
              </w:ins>
            </w:sdtContent>
          </w:sdt>
        </w:p>
      </w:sdtContent>
    </w:sdt>
    <w:sdt>
      <w:sdtPr>
        <w:tag w:val="goog_rdk_6"/>
      </w:sdtPr>
      <w:sdtContent>
        <w:p w:rsidR="00000000" w:rsidDel="00000000" w:rsidP="00000000" w:rsidRDefault="00000000" w:rsidRPr="00000000" w14:paraId="0000000A">
          <w:pPr>
            <w:jc w:val="both"/>
            <w:rPr>
              <w:ins w:author="Shallin Busch - NOAA Federal" w:id="0" w:date="2020-04-07T00:52:15Z"/>
              <w:b w:val="1"/>
              <w:color w:val="191919"/>
              <w:sz w:val="22"/>
              <w:szCs w:val="22"/>
              <w:highlight w:val="white"/>
            </w:rPr>
          </w:pPr>
          <w:sdt>
            <w:sdtPr>
              <w:tag w:val="goog_rdk_5"/>
            </w:sdtPr>
            <w:sdtContent>
              <w:ins w:author="Shallin Busch - NOAA Federal" w:id="0" w:date="2020-04-07T00:52:15Z">
                <w:r w:rsidDel="00000000" w:rsidR="00000000" w:rsidRPr="00000000">
                  <w:rPr>
                    <w:b w:val="1"/>
                    <w:color w:val="191919"/>
                    <w:sz w:val="22"/>
                    <w:szCs w:val="22"/>
                    <w:highlight w:val="white"/>
                    <w:rtl w:val="0"/>
                  </w:rPr>
                  <w:t xml:space="preserve">The experiment was conducted at the NOAA Northwest Fishery Science Center’s Mukilteo Research Station in Mukilteo, WA, USA. The Mukilteo Research Station hosts an experimental system designed specifically to conduct studies to understand the sensitivity of marine species to OA, warming, and ocean deoxygenation, hereafter referred to as the </w:t>
                </w:r>
                <w:r w:rsidDel="00000000" w:rsidR="00000000" w:rsidRPr="00000000">
                  <w:rPr>
                    <w:b w:val="1"/>
                    <w:color w:val="191919"/>
                    <w:sz w:val="22"/>
                    <w:szCs w:val="22"/>
                    <w:highlight w:val="white"/>
                    <w:rtl w:val="0"/>
                  </w:rPr>
                  <w:t xml:space="preserve">experimental system</w:t>
                </w:r>
                <w:r w:rsidDel="00000000" w:rsidR="00000000" w:rsidRPr="00000000">
                  <w:rPr>
                    <w:b w:val="1"/>
                    <w:color w:val="191919"/>
                    <w:sz w:val="22"/>
                    <w:szCs w:val="22"/>
                    <w:highlight w:val="white"/>
                    <w:rtl w:val="0"/>
                  </w:rPr>
                  <w:t xml:space="preserve">. The experimental system contains 13 independent replicates, each with entirely independent control over treatment conditions. The systems operated on flowing seawater from Puget Sound which was filtered to 1 µm, UV </w:t>
                </w:r>
                <w:r w:rsidDel="00000000" w:rsidR="00000000" w:rsidRPr="00000000">
                  <w:rPr>
                    <w:b w:val="1"/>
                    <w:color w:val="191919"/>
                    <w:sz w:val="22"/>
                    <w:szCs w:val="22"/>
                    <w:highlight w:val="white"/>
                    <w:rtl w:val="0"/>
                  </w:rPr>
                  <w:t xml:space="preserve">sterilized</w:t>
                </w:r>
                <w:r w:rsidDel="00000000" w:rsidR="00000000" w:rsidRPr="00000000">
                  <w:rPr>
                    <w:b w:val="1"/>
                    <w:color w:val="191919"/>
                    <w:sz w:val="22"/>
                    <w:szCs w:val="22"/>
                    <w:highlight w:val="white"/>
                    <w:rtl w:val="0"/>
                  </w:rPr>
                  <w:t xml:space="preserve">, and maintained at 12°C. Prior to flow into each replicate, </w:t>
                </w:r>
                <w:r w:rsidDel="00000000" w:rsidR="00000000" w:rsidRPr="00000000">
                  <w:rPr>
                    <w:b w:val="1"/>
                    <w:color w:val="191919"/>
                    <w:sz w:val="22"/>
                    <w:szCs w:val="22"/>
                    <w:highlight w:val="white"/>
                    <w:rtl w:val="0"/>
                  </w:rPr>
                  <w:t xml:space="preserve">seawater was degassed. Each replicate then added carbon dioxide, oxygen, and nitrogen under real-time, data-driven feedback control system using Lab View Software </w:t>
                </w:r>
                <w:r w:rsidDel="00000000" w:rsidR="00000000" w:rsidRPr="00000000">
                  <w:rPr>
                    <w:b w:val="1"/>
                    <w:color w:val="191919"/>
                    <w:sz w:val="22"/>
                    <w:szCs w:val="22"/>
                    <w:highlight w:val="white"/>
                    <w:rtl w:val="0"/>
                  </w:rPr>
                  <w:t xml:space="preserve">(</w:t>
                </w:r>
                <w:r w:rsidDel="00000000" w:rsidR="00000000" w:rsidRPr="00000000">
                  <w:rPr>
                    <w:b w:val="1"/>
                    <w:color w:val="191919"/>
                    <w:sz w:val="22"/>
                    <w:szCs w:val="22"/>
                    <w:highlight w:val="white"/>
                    <w:rtl w:val="0"/>
                  </w:rPr>
                  <w:t xml:space="preserve">version needed</w:t>
                </w:r>
                <w:r w:rsidDel="00000000" w:rsidR="00000000" w:rsidRPr="00000000">
                  <w:rPr>
                    <w:b w:val="1"/>
                    <w:color w:val="191919"/>
                    <w:sz w:val="22"/>
                    <w:szCs w:val="22"/>
                    <w:highlight w:val="white"/>
                    <w:rtl w:val="0"/>
                  </w:rPr>
                  <w:t xml:space="preserve">) and Honeywell Durafet III pH (</w:t>
                </w:r>
                <w:r w:rsidDel="00000000" w:rsidR="00000000" w:rsidRPr="00000000">
                  <w:rPr>
                    <w:b w:val="1"/>
                    <w:color w:val="191919"/>
                    <w:sz w:val="22"/>
                    <w:szCs w:val="22"/>
                    <w:highlight w:val="white"/>
                    <w:rtl w:val="0"/>
                  </w:rPr>
                  <w:t xml:space="preserve">what type of pH scale</w:t>
                </w:r>
                <w:r w:rsidDel="00000000" w:rsidR="00000000" w:rsidRPr="00000000">
                  <w:rPr>
                    <w:b w:val="1"/>
                    <w:color w:val="191919"/>
                    <w:sz w:val="22"/>
                    <w:szCs w:val="22"/>
                    <w:highlight w:val="white"/>
                    <w:rtl w:val="0"/>
                  </w:rPr>
                  <w:t xml:space="preserve">) and Vernier optical dissolved oxygen probes Temperature was controlled by the software using Omega thermistors. Flow through the part of the system that maintained the krill was controlled with a solenoid valve, with an on-off setting.  </w:t>
                </w:r>
                <w:r w:rsidDel="00000000" w:rsidR="00000000" w:rsidRPr="00000000">
                  <w:rPr>
                    <w:rtl w:val="0"/>
                  </w:rPr>
                </w:r>
              </w:ins>
            </w:sdtContent>
          </w:sdt>
        </w:p>
      </w:sdtContent>
    </w:sdt>
    <w:sdt>
      <w:sdtPr>
        <w:tag w:val="goog_rdk_8"/>
      </w:sdtPr>
      <w:sdtContent>
        <w:p w:rsidR="00000000" w:rsidDel="00000000" w:rsidP="00000000" w:rsidRDefault="00000000" w:rsidRPr="00000000" w14:paraId="0000000B">
          <w:pPr>
            <w:jc w:val="both"/>
            <w:rPr>
              <w:ins w:author="Shallin Busch - NOAA Federal" w:id="0" w:date="2020-04-07T00:52:15Z"/>
              <w:b w:val="1"/>
              <w:color w:val="191919"/>
              <w:sz w:val="22"/>
              <w:szCs w:val="22"/>
              <w:highlight w:val="white"/>
            </w:rPr>
          </w:pPr>
          <w:sdt>
            <w:sdtPr>
              <w:tag w:val="goog_rdk_7"/>
            </w:sdtPr>
            <w:sdtContent>
              <w:ins w:author="Shallin Busch - NOAA Federal" w:id="0" w:date="2020-04-07T00:52:15Z">
                <w:r w:rsidDel="00000000" w:rsidR="00000000" w:rsidRPr="00000000">
                  <w:rPr>
                    <w:rtl w:val="0"/>
                  </w:rPr>
                </w:r>
              </w:ins>
            </w:sdtContent>
          </w:sdt>
        </w:p>
      </w:sdtContent>
    </w:sdt>
    <w:sdt>
      <w:sdtPr>
        <w:tag w:val="goog_rdk_10"/>
      </w:sdtPr>
      <w:sdtContent>
        <w:p w:rsidR="00000000" w:rsidDel="00000000" w:rsidP="00000000" w:rsidRDefault="00000000" w:rsidRPr="00000000" w14:paraId="0000000C">
          <w:pPr>
            <w:jc w:val="both"/>
            <w:rPr>
              <w:ins w:author="Shallin Busch - NOAA Federal" w:id="0" w:date="2020-04-07T00:52:15Z"/>
              <w:b w:val="1"/>
              <w:color w:val="191919"/>
              <w:sz w:val="22"/>
              <w:szCs w:val="22"/>
              <w:highlight w:val="white"/>
            </w:rPr>
          </w:pPr>
          <w:sdt>
            <w:sdtPr>
              <w:tag w:val="goog_rdk_9"/>
            </w:sdtPr>
            <w:sdtContent>
              <w:ins w:author="Shallin Busch - NOAA Federal" w:id="0" w:date="2020-04-07T00:52:15Z">
                <w:r w:rsidDel="00000000" w:rsidR="00000000" w:rsidRPr="00000000">
                  <w:rPr>
                    <w:b w:val="1"/>
                    <w:color w:val="191919"/>
                    <w:sz w:val="22"/>
                    <w:szCs w:val="22"/>
                    <w:highlight w:val="white"/>
                    <w:rtl w:val="0"/>
                  </w:rPr>
                  <w:t xml:space="preserve">Treatments</w:t>
                </w:r>
              </w:ins>
            </w:sdtContent>
          </w:sdt>
        </w:p>
      </w:sdtContent>
    </w:sdt>
    <w:sdt>
      <w:sdtPr>
        <w:tag w:val="goog_rdk_12"/>
      </w:sdtPr>
      <w:sdtContent>
        <w:p w:rsidR="00000000" w:rsidDel="00000000" w:rsidP="00000000" w:rsidRDefault="00000000" w:rsidRPr="00000000" w14:paraId="0000000D">
          <w:pPr>
            <w:jc w:val="both"/>
            <w:rPr>
              <w:ins w:author="Shallin Busch - NOAA Federal" w:id="0" w:date="2020-04-07T00:52:15Z"/>
              <w:b w:val="1"/>
              <w:color w:val="191919"/>
              <w:sz w:val="22"/>
              <w:szCs w:val="22"/>
              <w:highlight w:val="white"/>
            </w:rPr>
          </w:pPr>
          <w:sdt>
            <w:sdtPr>
              <w:tag w:val="goog_rdk_11"/>
            </w:sdtPr>
            <w:sdtContent>
              <w:ins w:author="Shallin Busch - NOAA Federal" w:id="0" w:date="2020-04-07T00:52:15Z">
                <w:r w:rsidDel="00000000" w:rsidR="00000000" w:rsidRPr="00000000">
                  <w:rPr>
                    <w:b w:val="1"/>
                    <w:color w:val="191919"/>
                    <w:sz w:val="22"/>
                    <w:szCs w:val="22"/>
                    <w:highlight w:val="white"/>
                    <w:rtl w:val="0"/>
                  </w:rPr>
                  <w:t xml:space="preserve">During the acclimation period (11 days), the experimental system was held at </w:t>
                </w:r>
                <w:r w:rsidDel="00000000" w:rsidR="00000000" w:rsidRPr="00000000">
                  <w:rPr>
                    <w:b w:val="1"/>
                    <w:color w:val="191919"/>
                    <w:sz w:val="22"/>
                    <w:szCs w:val="22"/>
                    <w:highlight w:val="white"/>
                    <w:rtl w:val="0"/>
                  </w:rPr>
                  <w:t xml:space="preserve">11°C +/- 1°C and water chemistry was not manipulated (i.e., conditions reflected that of intake water). After the acclimation period, replicates were assigned to treatments in a way that balanced percent survival across treatments.  </w:t>
                </w:r>
              </w:ins>
            </w:sdtContent>
          </w:sdt>
        </w:p>
      </w:sdtContent>
    </w:sdt>
    <w:sdt>
      <w:sdtPr>
        <w:tag w:val="goog_rdk_14"/>
      </w:sdtPr>
      <w:sdtContent>
        <w:p w:rsidR="00000000" w:rsidDel="00000000" w:rsidP="00000000" w:rsidRDefault="00000000" w:rsidRPr="00000000" w14:paraId="0000000E">
          <w:pPr>
            <w:jc w:val="both"/>
            <w:rPr>
              <w:ins w:author="Shallin Busch - NOAA Federal" w:id="0" w:date="2020-04-07T00:52:15Z"/>
              <w:b w:val="1"/>
              <w:color w:val="191919"/>
              <w:sz w:val="22"/>
              <w:szCs w:val="22"/>
              <w:highlight w:val="white"/>
            </w:rPr>
          </w:pPr>
          <w:sdt>
            <w:sdtPr>
              <w:tag w:val="goog_rdk_13"/>
            </w:sdtPr>
            <w:sdtContent>
              <w:ins w:author="Shallin Busch - NOAA Federal" w:id="0" w:date="2020-04-07T00:52:15Z">
                <w:r w:rsidDel="00000000" w:rsidR="00000000" w:rsidRPr="00000000">
                  <w:rPr>
                    <w:rtl w:val="0"/>
                  </w:rPr>
                </w:r>
              </w:ins>
            </w:sdtContent>
          </w:sdt>
        </w:p>
      </w:sdtContent>
    </w:sdt>
    <w:sdt>
      <w:sdtPr>
        <w:tag w:val="goog_rdk_16"/>
      </w:sdtPr>
      <w:sdtContent>
        <w:p w:rsidR="00000000" w:rsidDel="00000000" w:rsidP="00000000" w:rsidRDefault="00000000" w:rsidRPr="00000000" w14:paraId="0000000F">
          <w:pPr>
            <w:jc w:val="both"/>
            <w:rPr>
              <w:ins w:author="Shallin Busch - NOAA Federal" w:id="0" w:date="2020-04-07T00:52:15Z"/>
              <w:b w:val="1"/>
              <w:color w:val="191919"/>
              <w:sz w:val="22"/>
              <w:szCs w:val="22"/>
              <w:highlight w:val="white"/>
            </w:rPr>
          </w:pPr>
          <w:sdt>
            <w:sdtPr>
              <w:tag w:val="goog_rdk_15"/>
            </w:sdtPr>
            <w:sdtContent>
              <w:ins w:author="Shallin Busch - NOAA Federal" w:id="0" w:date="2020-04-07T00:52:15Z">
                <w:r w:rsidDel="00000000" w:rsidR="00000000" w:rsidRPr="00000000">
                  <w:rPr>
                    <w:b w:val="1"/>
                    <w:color w:val="191919"/>
                    <w:sz w:val="22"/>
                    <w:szCs w:val="22"/>
                    <w:highlight w:val="white"/>
                    <w:rtl w:val="0"/>
                  </w:rPr>
                  <w:t xml:space="preserve">table (</w:t>
                </w:r>
                <w:r w:rsidDel="00000000" w:rsidR="00000000" w:rsidRPr="00000000">
                  <w:rPr>
                    <w:b w:val="1"/>
                    <w:color w:val="191919"/>
                    <w:sz w:val="22"/>
                    <w:szCs w:val="22"/>
                    <w:highlight w:val="white"/>
                    <w:rtl w:val="0"/>
                  </w:rPr>
                  <w:t xml:space="preserve">1A</w:t>
                </w:r>
                <w:r w:rsidDel="00000000" w:rsidR="00000000" w:rsidRPr="00000000">
                  <w:rPr>
                    <w:b w:val="1"/>
                    <w:color w:val="191919"/>
                    <w:sz w:val="22"/>
                    <w:szCs w:val="22"/>
                    <w:highlight w:val="white"/>
                    <w:rtl w:val="0"/>
                  </w:rPr>
                  <w:t xml:space="preserve">)</w:t>
                </w:r>
                <w:r w:rsidDel="00000000" w:rsidR="00000000" w:rsidRPr="00000000">
                  <w:rPr>
                    <w:rtl w:val="0"/>
                  </w:rPr>
                </w:r>
              </w:ins>
            </w:sdtContent>
          </w:sdt>
        </w:p>
      </w:sdtContent>
    </w:sdt>
    <w:sdt>
      <w:sdtPr>
        <w:tag w:val="goog_rdk_18"/>
      </w:sdtPr>
      <w:sdtContent>
        <w:p w:rsidR="00000000" w:rsidDel="00000000" w:rsidP="00000000" w:rsidRDefault="00000000" w:rsidRPr="00000000" w14:paraId="00000010">
          <w:pPr>
            <w:jc w:val="both"/>
            <w:rPr>
              <w:ins w:author="Shallin Busch - NOAA Federal" w:id="0" w:date="2020-04-07T00:52:15Z"/>
              <w:b w:val="1"/>
              <w:color w:val="191919"/>
              <w:sz w:val="22"/>
              <w:szCs w:val="22"/>
              <w:highlight w:val="white"/>
            </w:rPr>
          </w:pPr>
          <w:sdt>
            <w:sdtPr>
              <w:tag w:val="goog_rdk_17"/>
            </w:sdtPr>
            <w:sdtContent>
              <w:ins w:author="Shallin Busch - NOAA Federal" w:id="0" w:date="2020-04-07T00:52:15Z">
                <w:r w:rsidDel="00000000" w:rsidR="00000000" w:rsidRPr="00000000">
                  <w:rPr>
                    <w:rtl w:val="0"/>
                  </w:rPr>
                </w:r>
              </w:ins>
            </w:sdtContent>
          </w:sdt>
        </w:p>
      </w:sdtContent>
    </w:sdt>
    <w:sdt>
      <w:sdtPr>
        <w:tag w:val="goog_rdk_20"/>
      </w:sdtPr>
      <w:sdtContent>
        <w:p w:rsidR="00000000" w:rsidDel="00000000" w:rsidP="00000000" w:rsidRDefault="00000000" w:rsidRPr="00000000" w14:paraId="00000011">
          <w:pPr>
            <w:jc w:val="both"/>
            <w:rPr>
              <w:ins w:author="Shallin Busch - NOAA Federal" w:id="0" w:date="2020-04-07T00:52:15Z"/>
              <w:b w:val="1"/>
              <w:color w:val="191919"/>
              <w:sz w:val="22"/>
              <w:szCs w:val="22"/>
              <w:highlight w:val="white"/>
            </w:rPr>
          </w:pPr>
          <w:sdt>
            <w:sdtPr>
              <w:tag w:val="goog_rdk_19"/>
            </w:sdtPr>
            <w:sdtContent>
              <w:ins w:author="Shallin Busch - NOAA Federal" w:id="0" w:date="2020-04-07T00:52:15Z">
                <w:r w:rsidDel="00000000" w:rsidR="00000000" w:rsidRPr="00000000">
                  <w:rPr>
                    <w:b w:val="1"/>
                    <w:color w:val="191919"/>
                    <w:sz w:val="22"/>
                    <w:szCs w:val="22"/>
                    <w:highlight w:val="white"/>
                    <w:rtl w:val="0"/>
                  </w:rPr>
                  <w:t xml:space="preserve">Chemistry</w:t>
                </w:r>
              </w:ins>
            </w:sdtContent>
          </w:sdt>
        </w:p>
      </w:sdtContent>
    </w:sdt>
    <w:sdt>
      <w:sdtPr>
        <w:tag w:val="goog_rdk_30"/>
      </w:sdtPr>
      <w:sdtContent>
        <w:p w:rsidR="00000000" w:rsidDel="00000000" w:rsidP="00000000" w:rsidRDefault="00000000" w:rsidRPr="00000000" w14:paraId="00000012">
          <w:pPr>
            <w:jc w:val="both"/>
            <w:rPr>
              <w:ins w:author="Shallin Busch - NOAA Federal" w:id="0" w:date="2020-04-07T00:52:15Z"/>
              <w:b w:val="1"/>
              <w:color w:val="191919"/>
              <w:sz w:val="22"/>
              <w:szCs w:val="22"/>
              <w:highlight w:val="white"/>
            </w:rPr>
          </w:pPr>
          <w:sdt>
            <w:sdtPr>
              <w:tag w:val="goog_rdk_21"/>
            </w:sdtPr>
            <w:sdtContent>
              <w:ins w:author="Shallin Busch - NOAA Federal" w:id="0" w:date="2020-04-07T00:52:15Z">
                <w:r w:rsidDel="00000000" w:rsidR="00000000" w:rsidRPr="00000000">
                  <w:rPr>
                    <w:b w:val="1"/>
                    <w:color w:val="191919"/>
                    <w:sz w:val="22"/>
                    <w:szCs w:val="22"/>
                    <w:highlight w:val="white"/>
                    <w:rtl w:val="0"/>
                  </w:rPr>
                  <w:t xml:space="preserve">Probes in each replicate continuously recorded temperature, pH, and DO. Temperature probes were calibrated with a </w:t>
                </w:r>
              </w:ins>
              <w:sdt>
                <w:sdtPr>
                  <w:tag w:val="goog_rdk_22"/>
                </w:sdtPr>
                <w:sdtContent>
                  <w:commentRangeStart w:id="2"/>
                </w:sdtContent>
              </w:sdt>
              <w:ins w:author="Shallin Busch - NOAA Federal" w:id="0" w:date="2020-04-07T00:52:15Z">
                <w:sdt>
                  <w:sdtPr>
                    <w:tag w:val="goog_rdk_23"/>
                  </w:sdtPr>
                  <w:sdtContent>
                    <w:commentRangeStart w:id="3"/>
                  </w:sdtContent>
                </w:sdt>
                <w:sdt>
                  <w:sdtPr>
                    <w:tag w:val="goog_rdk_24"/>
                  </w:sdtPr>
                  <w:sdtContent>
                    <w:commentRangeStart w:id="4"/>
                  </w:sdtContent>
                </w:sdt>
                <w:r w:rsidDel="00000000" w:rsidR="00000000" w:rsidRPr="00000000">
                  <w:rPr>
                    <w:b w:val="1"/>
                    <w:color w:val="191919"/>
                    <w:sz w:val="22"/>
                    <w:szCs w:val="22"/>
                    <w:highlight w:val="white"/>
                    <w:rtl w:val="0"/>
                  </w:rPr>
                  <w:t xml:space="preserve">Fluke temperature probe</w:t>
                </w:r>
                <w:commentRangeEnd w:id="2"/>
                <w:r w:rsidDel="00000000" w:rsidR="00000000" w:rsidRPr="00000000">
                  <w:commentReference w:id="2"/>
                </w:r>
                <w:commentRangeEnd w:id="3"/>
                <w:r w:rsidDel="00000000" w:rsidR="00000000" w:rsidRPr="00000000">
                  <w:commentReference w:id="3"/>
                </w:r>
                <w:commentRangeEnd w:id="4"/>
                <w:r w:rsidDel="00000000" w:rsidR="00000000" w:rsidRPr="00000000">
                  <w:commentReference w:id="4"/>
                </w:r>
                <w:r w:rsidDel="00000000" w:rsidR="00000000" w:rsidRPr="00000000">
                  <w:rPr>
                    <w:b w:val="1"/>
                    <w:color w:val="191919"/>
                    <w:sz w:val="22"/>
                    <w:szCs w:val="22"/>
                    <w:highlight w:val="white"/>
                    <w:rtl w:val="0"/>
                  </w:rPr>
                  <w:t xml:space="preserve">, pH probes with Tris buffer, and DO probes with a PreSens optical oxygen Fitbox4 sensor and oxygen sensor spots (SP-PSt3-NAU-D5-YOP). Salinity was measured daily in each replicate with Honeywell UDA (</w:t>
                </w:r>
                <w:r w:rsidDel="00000000" w:rsidR="00000000" w:rsidRPr="00000000">
                  <w:rPr>
                    <w:b w:val="1"/>
                    <w:color w:val="191919"/>
                    <w:sz w:val="22"/>
                    <w:szCs w:val="22"/>
                    <w:highlight w:val="white"/>
                    <w:rtl w:val="0"/>
                  </w:rPr>
                  <w:t xml:space="preserve">model</w:t>
                </w:r>
                <w:r w:rsidDel="00000000" w:rsidR="00000000" w:rsidRPr="00000000">
                  <w:rPr>
                    <w:b w:val="1"/>
                    <w:color w:val="191919"/>
                    <w:sz w:val="22"/>
                    <w:szCs w:val="22"/>
                    <w:highlight w:val="white"/>
                    <w:rtl w:val="0"/>
                  </w:rPr>
                  <w:t xml:space="preserve">) . Each replicate was monitored weekly for pH and DO. </w:t>
                </w:r>
                <w:sdt>
                  <w:sdtPr>
                    <w:tag w:val="goog_rdk_25"/>
                  </w:sdtPr>
                  <w:sdtContent>
                    <w:commentRangeStart w:id="5"/>
                  </w:sdtContent>
                </w:sdt>
                <w:sdt>
                  <w:sdtPr>
                    <w:tag w:val="goog_rdk_26"/>
                  </w:sdtPr>
                  <w:sdtContent>
                    <w:commentRangeStart w:id="6"/>
                  </w:sdtContent>
                </w:sdt>
                <w:sdt>
                  <w:sdtPr>
                    <w:tag w:val="goog_rdk_27"/>
                  </w:sdtPr>
                  <w:sdtContent>
                    <w:commentRangeStart w:id="7"/>
                  </w:sdtContent>
                </w:sdt>
                <w:sdt>
                  <w:sdtPr>
                    <w:tag w:val="goog_rdk_28"/>
                  </w:sdtPr>
                  <w:sdtContent>
                    <w:commentRangeStart w:id="8"/>
                  </w:sdtContent>
                </w:sdt>
                <w:r w:rsidDel="00000000" w:rsidR="00000000" w:rsidRPr="00000000">
                  <w:rPr>
                    <w:b w:val="1"/>
                    <w:color w:val="191919"/>
                    <w:sz w:val="22"/>
                    <w:szCs w:val="22"/>
                    <w:highlight w:val="white"/>
                    <w:rtl w:val="0"/>
                  </w:rPr>
                  <w:t xml:space="preserve">pH</w:t>
                </w:r>
                <w:commentRangeEnd w:id="8"/>
                <w:r w:rsidDel="00000000" w:rsidR="00000000" w:rsidRPr="00000000">
                  <w:commentReference w:id="8"/>
                </w:r>
                <w:r w:rsidDel="00000000" w:rsidR="00000000" w:rsidRPr="00000000">
                  <w:rPr>
                    <w:b w:val="1"/>
                    <w:color w:val="191919"/>
                    <w:sz w:val="22"/>
                    <w:szCs w:val="22"/>
                    <w:highlight w:val="white"/>
                    <w:rtl w:val="0"/>
                  </w:rPr>
                  <w:t xml:space="preserve"> conditions in each replicate were monitored via </w:t>
                </w:r>
                <w:r w:rsidDel="00000000" w:rsidR="00000000" w:rsidRPr="00000000">
                  <w:rPr>
                    <w:b w:val="1"/>
                    <w:color w:val="191919"/>
                    <w:sz w:val="22"/>
                    <w:szCs w:val="22"/>
                    <w:highlight w:val="white"/>
                    <w:rtl w:val="0"/>
                  </w:rPr>
                  <w:t xml:space="preserve">spectrophotometry</w:t>
                </w:r>
                <w:r w:rsidDel="00000000" w:rsidR="00000000" w:rsidRPr="00000000">
                  <w:rPr>
                    <w:b w:val="1"/>
                    <w:color w:val="191919"/>
                    <w:sz w:val="22"/>
                    <w:szCs w:val="22"/>
                    <w:highlight w:val="white"/>
                    <w:rtl w:val="0"/>
                  </w:rPr>
                  <w:t xml:space="preserve"> using an Ocean Optics USB 230 2000+ Fiber Optic Spectometer and a 5mM solution of m-cresol purple indicator dye (Sigma Aldrich). </w:t>
                </w:r>
                <w:commentRangeEnd w:id="5"/>
                <w:r w:rsidDel="00000000" w:rsidR="00000000" w:rsidRPr="00000000">
                  <w:commentReference w:id="5"/>
                </w:r>
                <w:commentRangeEnd w:id="6"/>
                <w:r w:rsidDel="00000000" w:rsidR="00000000" w:rsidRPr="00000000">
                  <w:commentReference w:id="6"/>
                </w:r>
                <w:commentRangeEnd w:id="7"/>
                <w:r w:rsidDel="00000000" w:rsidR="00000000" w:rsidRPr="00000000">
                  <w:commentReference w:id="7"/>
                </w:r>
                <w:r w:rsidDel="00000000" w:rsidR="00000000" w:rsidRPr="00000000">
                  <w:rPr>
                    <w:b w:val="1"/>
                    <w:color w:val="191919"/>
                    <w:sz w:val="22"/>
                    <w:szCs w:val="22"/>
                    <w:highlight w:val="white"/>
                    <w:rtl w:val="0"/>
                  </w:rPr>
                  <w:t xml:space="preserve">DO </w:t>
                </w:r>
                <w:r w:rsidDel="00000000" w:rsidR="00000000" w:rsidRPr="00000000">
                  <w:rPr>
                    <w:b w:val="1"/>
                    <w:color w:val="191919"/>
                    <w:sz w:val="22"/>
                    <w:szCs w:val="22"/>
                    <w:highlight w:val="white"/>
                    <w:rtl w:val="0"/>
                  </w:rPr>
                  <w:t xml:space="preserve">conditions were monitored with the Presens systems. </w:t>
                </w:r>
                <w:sdt>
                  <w:sdtPr>
                    <w:tag w:val="goog_rdk_29"/>
                  </w:sdtPr>
                  <w:sdtContent>
                    <w:commentRangeStart w:id="9"/>
                  </w:sdtContent>
                </w:sdt>
                <w:r w:rsidDel="00000000" w:rsidR="00000000" w:rsidRPr="00000000">
                  <w:rPr>
                    <w:b w:val="1"/>
                    <w:color w:val="191919"/>
                    <w:sz w:val="22"/>
                    <w:szCs w:val="22"/>
                    <w:highlight w:val="white"/>
                    <w:rtl w:val="0"/>
                  </w:rPr>
                  <w:t xml:space="preserve">Discrete water samples for measurement of total alkalinity and DIC were taken X days after the beginning of the experiment and Y days after its end. These samples were analyzed at XXXX</w:t>
                </w:r>
                <w:commentRangeEnd w:id="9"/>
                <w:r w:rsidDel="00000000" w:rsidR="00000000" w:rsidRPr="00000000">
                  <w:commentReference w:id="9"/>
                </w:r>
                <w:r w:rsidDel="00000000" w:rsidR="00000000" w:rsidRPr="00000000">
                  <w:rPr>
                    <w:b w:val="1"/>
                    <w:color w:val="191919"/>
                    <w:sz w:val="22"/>
                    <w:szCs w:val="22"/>
                    <w:highlight w:val="white"/>
                    <w:rtl w:val="0"/>
                  </w:rPr>
                  <w:t xml:space="preserve"> using standard operating procedures for all carbon chemistry analyses (Dickson et al 2007).</w:t>
                </w:r>
              </w:ins>
            </w:sdtContent>
          </w:sdt>
        </w:p>
      </w:sdtContent>
    </w:sdt>
    <w:sdt>
      <w:sdtPr>
        <w:tag w:val="goog_rdk_32"/>
      </w:sdtPr>
      <w:sdtContent>
        <w:p w:rsidR="00000000" w:rsidDel="00000000" w:rsidP="00000000" w:rsidRDefault="00000000" w:rsidRPr="00000000" w14:paraId="00000013">
          <w:pPr>
            <w:jc w:val="both"/>
            <w:rPr>
              <w:ins w:author="Shallin Busch - NOAA Federal" w:id="0" w:date="2020-04-07T00:52:15Z"/>
              <w:b w:val="1"/>
              <w:color w:val="191919"/>
              <w:sz w:val="22"/>
              <w:szCs w:val="22"/>
              <w:highlight w:val="white"/>
            </w:rPr>
          </w:pPr>
          <w:sdt>
            <w:sdtPr>
              <w:tag w:val="goog_rdk_31"/>
            </w:sdtPr>
            <w:sdtContent>
              <w:ins w:author="Shallin Busch - NOAA Federal" w:id="0" w:date="2020-04-07T00:52:15Z">
                <w:r w:rsidDel="00000000" w:rsidR="00000000" w:rsidRPr="00000000">
                  <w:rPr>
                    <w:rtl w:val="0"/>
                  </w:rPr>
                </w:r>
              </w:ins>
            </w:sdtContent>
          </w:sdt>
        </w:p>
      </w:sdtContent>
    </w:sdt>
    <w:sdt>
      <w:sdtPr>
        <w:tag w:val="goog_rdk_35"/>
      </w:sdtPr>
      <w:sdtContent>
        <w:p w:rsidR="00000000" w:rsidDel="00000000" w:rsidP="00000000" w:rsidRDefault="00000000" w:rsidRPr="00000000" w14:paraId="00000014">
          <w:pPr>
            <w:jc w:val="both"/>
            <w:rPr>
              <w:ins w:author="Shallin Busch - NOAA Federal" w:id="0" w:date="2020-04-07T00:52:15Z"/>
              <w:b w:val="1"/>
              <w:color w:val="191919"/>
              <w:sz w:val="22"/>
              <w:szCs w:val="22"/>
              <w:highlight w:val="white"/>
            </w:rPr>
          </w:pPr>
          <w:sdt>
            <w:sdtPr>
              <w:tag w:val="goog_rdk_33"/>
            </w:sdtPr>
            <w:sdtContent>
              <w:ins w:author="Shallin Busch - NOAA Federal" w:id="0" w:date="2020-04-07T00:52:15Z"/>
              <w:sdt>
                <w:sdtPr>
                  <w:tag w:val="goog_rdk_34"/>
                </w:sdtPr>
                <w:sdtContent>
                  <w:commentRangeStart w:id="10"/>
                </w:sdtContent>
              </w:sdt>
              <w:ins w:author="Shallin Busch - NOAA Federal" w:id="0" w:date="2020-04-07T00:52:15Z">
                <w:r w:rsidDel="00000000" w:rsidR="00000000" w:rsidRPr="00000000">
                  <w:rPr>
                    <w:b w:val="1"/>
                    <w:color w:val="191919"/>
                    <w:sz w:val="22"/>
                    <w:szCs w:val="22"/>
                    <w:highlight w:val="white"/>
                    <w:rtl w:val="0"/>
                  </w:rPr>
                  <w:t xml:space="preserve">We used XXX and XXX measurements to estimate pCO2 with CO2sys version 2.1 [50], using the K1 and K2 constants from Lueker et al. [51], KHSO4 constant from Dickson [52], [B]T from Uppstrom [53], and the total pH scale.</w:t>
                </w:r>
                <w:commentRangeEnd w:id="10"/>
                <w:r w:rsidDel="00000000" w:rsidR="00000000" w:rsidRPr="00000000">
                  <w:commentReference w:id="10"/>
                </w:r>
                <w:r w:rsidDel="00000000" w:rsidR="00000000" w:rsidRPr="00000000">
                  <w:rPr>
                    <w:rtl w:val="0"/>
                  </w:rPr>
                </w:r>
              </w:ins>
            </w:sdtContent>
          </w:sdt>
        </w:p>
      </w:sdtContent>
    </w:sdt>
    <w:sdt>
      <w:sdtPr>
        <w:tag w:val="goog_rdk_37"/>
      </w:sdtPr>
      <w:sdtContent>
        <w:p w:rsidR="00000000" w:rsidDel="00000000" w:rsidP="00000000" w:rsidRDefault="00000000" w:rsidRPr="00000000" w14:paraId="00000015">
          <w:pPr>
            <w:jc w:val="both"/>
            <w:rPr>
              <w:ins w:author="Shallin Busch - NOAA Federal" w:id="0" w:date="2020-04-07T00:52:15Z"/>
              <w:b w:val="1"/>
              <w:color w:val="191919"/>
              <w:sz w:val="22"/>
              <w:szCs w:val="22"/>
              <w:highlight w:val="white"/>
            </w:rPr>
          </w:pPr>
          <w:sdt>
            <w:sdtPr>
              <w:tag w:val="goog_rdk_36"/>
            </w:sdtPr>
            <w:sdtContent>
              <w:ins w:author="Shallin Busch - NOAA Federal" w:id="0" w:date="2020-04-07T00:52:15Z">
                <w:r w:rsidDel="00000000" w:rsidR="00000000" w:rsidRPr="00000000">
                  <w:rPr>
                    <w:rtl w:val="0"/>
                  </w:rPr>
                </w:r>
              </w:ins>
            </w:sdtContent>
          </w:sdt>
        </w:p>
      </w:sdtContent>
    </w:sdt>
    <w:sdt>
      <w:sdtPr>
        <w:tag w:val="goog_rdk_39"/>
      </w:sdtPr>
      <w:sdtContent>
        <w:p w:rsidR="00000000" w:rsidDel="00000000" w:rsidP="00000000" w:rsidRDefault="00000000" w:rsidRPr="00000000" w14:paraId="00000016">
          <w:pPr>
            <w:jc w:val="both"/>
            <w:rPr>
              <w:ins w:author="Shallin Busch - NOAA Federal" w:id="0" w:date="2020-04-07T00:52:15Z"/>
              <w:b w:val="1"/>
              <w:color w:val="191919"/>
              <w:sz w:val="22"/>
              <w:szCs w:val="22"/>
              <w:highlight w:val="white"/>
            </w:rPr>
          </w:pPr>
          <w:sdt>
            <w:sdtPr>
              <w:tag w:val="goog_rdk_38"/>
            </w:sdtPr>
            <w:sdtContent>
              <w:ins w:author="Shallin Busch - NOAA Federal" w:id="0" w:date="2020-04-07T00:52:15Z">
                <w:r w:rsidDel="00000000" w:rsidR="00000000" w:rsidRPr="00000000">
                  <w:rPr>
                    <w:rtl w:val="0"/>
                  </w:rPr>
                </w:r>
              </w:ins>
            </w:sdtContent>
          </w:sdt>
        </w:p>
      </w:sdtContent>
    </w:sdt>
    <w:sdt>
      <w:sdtPr>
        <w:tag w:val="goog_rdk_41"/>
      </w:sdtPr>
      <w:sdtContent>
        <w:p w:rsidR="00000000" w:rsidDel="00000000" w:rsidP="00000000" w:rsidRDefault="00000000" w:rsidRPr="00000000" w14:paraId="00000017">
          <w:pPr>
            <w:jc w:val="both"/>
            <w:rPr>
              <w:ins w:author="Shallin Busch - NOAA Federal" w:id="0" w:date="2020-04-07T00:52:15Z"/>
              <w:b w:val="1"/>
              <w:color w:val="191919"/>
              <w:sz w:val="22"/>
              <w:szCs w:val="22"/>
              <w:highlight w:val="white"/>
            </w:rPr>
          </w:pPr>
          <w:sdt>
            <w:sdtPr>
              <w:tag w:val="goog_rdk_40"/>
            </w:sdtPr>
            <w:sdtContent>
              <w:ins w:author="Shallin Busch - NOAA Federal" w:id="0" w:date="2020-04-07T00:52:15Z">
                <w:r w:rsidDel="00000000" w:rsidR="00000000" w:rsidRPr="00000000">
                  <w:rPr>
                    <w:b w:val="1"/>
                    <w:color w:val="191919"/>
                    <w:sz w:val="22"/>
                    <w:szCs w:val="22"/>
                    <w:highlight w:val="white"/>
                    <w:rtl w:val="0"/>
                  </w:rPr>
                  <w:t xml:space="preserve">Collection</w:t>
                </w:r>
              </w:ins>
            </w:sdtContent>
          </w:sdt>
        </w:p>
      </w:sdtContent>
    </w:sdt>
    <w:sdt>
      <w:sdtPr>
        <w:tag w:val="goog_rdk_59"/>
      </w:sdtPr>
      <w:sdtContent>
        <w:p w:rsidR="00000000" w:rsidDel="00000000" w:rsidP="00000000" w:rsidRDefault="00000000" w:rsidRPr="00000000" w14:paraId="00000018">
          <w:pPr>
            <w:jc w:val="both"/>
            <w:rPr>
              <w:ins w:author="Shallin Busch - NOAA Federal" w:id="7" w:date="2020-04-07T00:40:09Z"/>
              <w:del w:author="Shallin Busch - NOAA Federal" w:id="7" w:date="2020-04-07T00:40:09Z"/>
              <w:color w:val="191919"/>
              <w:highlight w:val="white"/>
            </w:rPr>
          </w:pPr>
          <w:r w:rsidDel="00000000" w:rsidR="00000000" w:rsidRPr="00000000">
            <w:rPr>
              <w:color w:val="191919"/>
              <w:highlight w:val="white"/>
              <w:rtl w:val="0"/>
            </w:rPr>
            <w:t xml:space="preserve">Adult </w:t>
          </w:r>
          <w:r w:rsidDel="00000000" w:rsidR="00000000" w:rsidRPr="00000000">
            <w:rPr>
              <w:i w:val="1"/>
              <w:color w:val="191919"/>
              <w:highlight w:val="white"/>
              <w:rtl w:val="0"/>
            </w:rPr>
            <w:t xml:space="preserve">Euphausia pacifica</w:t>
          </w:r>
          <w:r w:rsidDel="00000000" w:rsidR="00000000" w:rsidRPr="00000000">
            <w:rPr>
              <w:color w:val="191919"/>
              <w:highlight w:val="white"/>
              <w:rtl w:val="0"/>
            </w:rPr>
            <w:t xml:space="preserve"> krill</w:t>
          </w:r>
          <w:r w:rsidDel="00000000" w:rsidR="00000000" w:rsidRPr="00000000">
            <w:rPr>
              <w:i w:val="1"/>
              <w:color w:val="191919"/>
              <w:highlight w:val="white"/>
              <w:rtl w:val="0"/>
            </w:rPr>
            <w:t xml:space="preserve"> </w:t>
          </w:r>
          <w:r w:rsidDel="00000000" w:rsidR="00000000" w:rsidRPr="00000000">
            <w:rPr>
              <w:color w:val="191919"/>
              <w:highlight w:val="white"/>
              <w:rtl w:val="0"/>
            </w:rPr>
            <w:t xml:space="preserve">were collected </w:t>
          </w:r>
          <w:sdt>
            <w:sdtPr>
              <w:tag w:val="goog_rdk_42"/>
            </w:sdtPr>
            <w:sdtContent>
              <w:ins w:author="Shallin Busch - NOAA Federal" w:id="1" w:date="2020-04-07T00:34:27Z"/>
              <w:sdt>
                <w:sdtPr>
                  <w:tag w:val="goog_rdk_43"/>
                </w:sdtPr>
                <w:sdtContent>
                  <w:commentRangeStart w:id="11"/>
                </w:sdtContent>
              </w:sdt>
              <w:ins w:author="Shallin Busch - NOAA Federal" w:id="1" w:date="2020-04-07T00:34:27Z">
                <w:r w:rsidDel="00000000" w:rsidR="00000000" w:rsidRPr="00000000">
                  <w:rPr>
                    <w:color w:val="191919"/>
                    <w:highlight w:val="white"/>
                    <w:rtl w:val="0"/>
                  </w:rPr>
                  <w:t xml:space="preserve">from </w:t>
                </w:r>
              </w:ins>
            </w:sdtContent>
          </w:sdt>
          <w:sdt>
            <w:sdtPr>
              <w:tag w:val="goog_rdk_44"/>
            </w:sdtPr>
            <w:sdtContent>
              <w:del w:author="Shallin Busch - NOAA Federal" w:id="1" w:date="2020-04-07T00:34:27Z">
                <w:commentRangeEnd w:id="11"/>
                <w:r w:rsidDel="00000000" w:rsidR="00000000" w:rsidRPr="00000000">
                  <w:commentReference w:id="11"/>
                </w:r>
                <w:r w:rsidDel="00000000" w:rsidR="00000000" w:rsidRPr="00000000">
                  <w:rPr>
                    <w:color w:val="191919"/>
                    <w:highlight w:val="white"/>
                    <w:rtl w:val="0"/>
                  </w:rPr>
                  <w:delText xml:space="preserve">from multiple sites in </w:delText>
                </w:r>
              </w:del>
            </w:sdtContent>
          </w:sdt>
          <w:r w:rsidDel="00000000" w:rsidR="00000000" w:rsidRPr="00000000">
            <w:rPr>
              <w:color w:val="191919"/>
              <w:highlight w:val="white"/>
              <w:rtl w:val="0"/>
            </w:rPr>
            <w:t xml:space="preserve">Puget Sound </w:t>
          </w:r>
          <w:sdt>
            <w:sdtPr>
              <w:tag w:val="goog_rdk_45"/>
            </w:sdtPr>
            <w:sdtContent>
              <w:ins w:author="Shallin Busch - NOAA Federal" w:id="2" w:date="2020-04-07T00:36:27Z">
                <w:r w:rsidDel="00000000" w:rsidR="00000000" w:rsidRPr="00000000">
                  <w:rPr>
                    <w:color w:val="191919"/>
                    <w:highlight w:val="white"/>
                    <w:rtl w:val="0"/>
                  </w:rPr>
                  <w:t xml:space="preserve">off of Mukilteo, WA </w:t>
                </w:r>
              </w:ins>
            </w:sdtContent>
          </w:sdt>
          <w:r w:rsidDel="00000000" w:rsidR="00000000" w:rsidRPr="00000000">
            <w:rPr>
              <w:color w:val="191919"/>
              <w:highlight w:val="white"/>
              <w:rtl w:val="0"/>
            </w:rPr>
            <w:t xml:space="preserve">(</w:t>
          </w:r>
          <w:r w:rsidDel="00000000" w:rsidR="00000000" w:rsidRPr="00000000">
            <w:rPr>
              <w:color w:val="000000"/>
              <w:highlight w:val="white"/>
              <w:rtl w:val="0"/>
            </w:rPr>
            <w:t xml:space="preserve">47.982569, -122.307623</w:t>
          </w:r>
          <w:r w:rsidDel="00000000" w:rsidR="00000000" w:rsidRPr="00000000">
            <w:rPr>
              <w:color w:val="000000"/>
              <w:rtl w:val="0"/>
            </w:rPr>
            <w:t xml:space="preserve"> +/- .25nm) </w:t>
          </w:r>
          <w:r w:rsidDel="00000000" w:rsidR="00000000" w:rsidRPr="00000000">
            <w:rPr>
              <w:color w:val="191919"/>
              <w:highlight w:val="white"/>
              <w:rtl w:val="0"/>
            </w:rPr>
            <w:t xml:space="preserve">on </w:t>
          </w:r>
          <w:sdt>
            <w:sdtPr>
              <w:tag w:val="goog_rdk_46"/>
            </w:sdtPr>
            <w:sdtContent>
              <w:ins w:author="Shallin Busch - NOAA Federal" w:id="3" w:date="2020-04-07T04:32:39Z">
                <w:r w:rsidDel="00000000" w:rsidR="00000000" w:rsidRPr="00000000">
                  <w:rPr>
                    <w:color w:val="191919"/>
                    <w:highlight w:val="white"/>
                    <w:rtl w:val="0"/>
                  </w:rPr>
                  <w:t xml:space="preserve">September 9 and 10, 2019 </w:t>
                </w:r>
              </w:ins>
            </w:sdtContent>
          </w:sdt>
          <w:sdt>
            <w:sdtPr>
              <w:tag w:val="goog_rdk_47"/>
            </w:sdtPr>
            <w:sdtContent>
              <w:del w:author="Shallin Busch - NOAA Federal" w:id="4" w:date="2020-04-07T00:35:35Z">
                <w:r w:rsidDel="00000000" w:rsidR="00000000" w:rsidRPr="00000000">
                  <w:rPr>
                    <w:color w:val="191919"/>
                    <w:highlight w:val="white"/>
                    <w:rtl w:val="0"/>
                  </w:rPr>
                  <w:delText xml:space="preserve">09SPE19 and 10SEP19 </w:delText>
                </w:r>
              </w:del>
            </w:sdtContent>
          </w:sdt>
          <w:sdt>
            <w:sdtPr>
              <w:tag w:val="goog_rdk_48"/>
            </w:sdtPr>
            <w:sdtContent>
              <w:ins w:author="Shallin Busch - NOAA Federal" w:id="4" w:date="2020-04-07T00:35:35Z"/>
              <w:sdt>
                <w:sdtPr>
                  <w:tag w:val="goog_rdk_49"/>
                </w:sdtPr>
                <w:sdtContent>
                  <w:commentRangeStart w:id="12"/>
                </w:sdtContent>
              </w:sdt>
              <w:ins w:author="Shallin Busch - NOAA Federal" w:id="4" w:date="2020-04-07T00:35:35Z">
                <w:sdt>
                  <w:sdtPr>
                    <w:tag w:val="goog_rdk_50"/>
                  </w:sdtPr>
                  <w:sdtContent>
                    <w:commentRangeStart w:id="13"/>
                  </w:sdtContent>
                </w:sdt>
                <w:r w:rsidDel="00000000" w:rsidR="00000000" w:rsidRPr="00000000">
                  <w:rPr>
                    <w:color w:val="191919"/>
                    <w:highlight w:val="white"/>
                    <w:rtl w:val="0"/>
                  </w:rPr>
                  <w:t xml:space="preserve">bet</w:t>
                </w:r>
              </w:ins>
            </w:sdtContent>
          </w:sdt>
          <w:sdt>
            <w:sdtPr>
              <w:tag w:val="goog_rdk_51"/>
            </w:sdtPr>
            <w:sdtContent>
              <w:ins w:author="Shallin Busch - NOAA Federal" w:id="5" w:date="2020-04-07T00:35:27Z">
                <w:r w:rsidDel="00000000" w:rsidR="00000000" w:rsidRPr="00000000">
                  <w:rPr>
                    <w:color w:val="191919"/>
                    <w:highlight w:val="white"/>
                    <w:rtl w:val="0"/>
                  </w:rPr>
                  <w:t xml:space="preserve">ween X pm and Y pm. </w:t>
                </w:r>
                <w:sdt>
                  <w:sdtPr>
                    <w:tag w:val="goog_rdk_52"/>
                  </w:sdtPr>
                  <w:sdtContent>
                    <w:del w:author="Shallin Busch - NOAA Federal" w:id="4" w:date="2020-04-07T00:35:35Z">
                      <w:commentRangeEnd w:id="12"/>
                      <w:r w:rsidDel="00000000" w:rsidR="00000000" w:rsidRPr="00000000">
                        <w:commentReference w:id="12"/>
                      </w:r>
                      <w:r w:rsidDel="00000000" w:rsidR="00000000" w:rsidRPr="00000000">
                        <w:rPr>
                          <w:color w:val="191919"/>
                          <w:highlight w:val="white"/>
                          <w:rtl w:val="0"/>
                        </w:rPr>
                        <w:delText xml:space="preserve">after sunset </w:delText>
                      </w:r>
                    </w:del>
                  </w:sdtContent>
                </w:sdt>
              </w:ins>
            </w:sdtContent>
          </w:sdt>
          <w:sdt>
            <w:sdtPr>
              <w:tag w:val="goog_rdk_53"/>
            </w:sdtPr>
            <w:sdtContent>
              <w:del w:author="Shallin Busch - NOAA Federal" w:id="4" w:date="2020-04-07T00:35:35Z">
                <w:r w:rsidDel="00000000" w:rsidR="00000000" w:rsidRPr="00000000">
                  <w:rPr>
                    <w:color w:val="191919"/>
                    <w:highlight w:val="white"/>
                    <w:rtl w:val="0"/>
                  </w:rPr>
                  <w:delText xml:space="preserve">overnight</w:delText>
                </w:r>
              </w:del>
            </w:sdtContent>
          </w:sdt>
          <w:r w:rsidDel="00000000" w:rsidR="00000000" w:rsidRPr="00000000">
            <w:rPr>
              <w:color w:val="191919"/>
              <w:highlight w:val="white"/>
              <w:rtl w:val="0"/>
            </w:rPr>
            <w:t xml:space="preserve"> </w:t>
          </w:r>
          <w:sdt>
            <w:sdtPr>
              <w:tag w:val="goog_rdk_54"/>
            </w:sdtPr>
            <w:sdtContent>
              <w:ins w:author="Shallin Busch - NOAA Federal" w:id="6" w:date="2020-04-07T00:39:15Z">
                <w:r w:rsidDel="00000000" w:rsidR="00000000" w:rsidRPr="00000000">
                  <w:rPr>
                    <w:color w:val="191919"/>
                    <w:highlight w:val="white"/>
                    <w:rtl w:val="0"/>
                  </w:rPr>
                  <w:t xml:space="preserve">To capture krill, a </w:t>
                </w:r>
              </w:ins>
              <w:sdt>
                <w:sdtPr>
                  <w:tag w:val="goog_rdk_55"/>
                </w:sdtPr>
                <w:sdtContent>
                  <w:commentRangeStart w:id="14"/>
                </w:sdtContent>
              </w:sdt>
              <w:ins w:author="Shallin Busch - NOAA Federal" w:id="6" w:date="2020-04-07T00:39:15Z">
                <w:r w:rsidDel="00000000" w:rsidR="00000000" w:rsidRPr="00000000">
                  <w:rPr>
                    <w:color w:val="191919"/>
                    <w:highlight w:val="white"/>
                    <w:rtl w:val="0"/>
                  </w:rPr>
                  <w:t xml:space="preserve">XXX </w:t>
                </w:r>
                <w:commentRangeEnd w:id="14"/>
                <w:r w:rsidDel="00000000" w:rsidR="00000000" w:rsidRPr="00000000">
                  <w:commentReference w:id="14"/>
                </w:r>
                <w:r w:rsidDel="00000000" w:rsidR="00000000" w:rsidRPr="00000000">
                  <w:rPr>
                    <w:color w:val="191919"/>
                    <w:highlight w:val="white"/>
                    <w:rtl w:val="0"/>
                  </w:rPr>
                  <w:t xml:space="preserve">net with </w:t>
                </w:r>
              </w:ins>
            </w:sdtContent>
          </w:sdt>
          <w:sdt>
            <w:sdtPr>
              <w:tag w:val="goog_rdk_56"/>
            </w:sdtPr>
            <w:sdtContent>
              <w:del w:author="Shallin Busch - NOAA Federal" w:id="6" w:date="2020-04-07T00:39:15Z">
                <w:r w:rsidDel="00000000" w:rsidR="00000000" w:rsidRPr="00000000">
                  <w:rPr>
                    <w:color w:val="191919"/>
                    <w:highlight w:val="white"/>
                    <w:rtl w:val="0"/>
                  </w:rPr>
                  <w:delText xml:space="preserve">via a </w:delText>
                </w:r>
              </w:del>
            </w:sdtContent>
          </w:sdt>
          <w:r w:rsidDel="00000000" w:rsidR="00000000" w:rsidRPr="00000000">
            <w:rPr>
              <w:color w:val="000000"/>
              <w:highlight w:val="white"/>
              <w:rtl w:val="0"/>
            </w:rPr>
            <w:t xml:space="preserve">1500μm</w:t>
          </w:r>
          <w:r w:rsidDel="00000000" w:rsidR="00000000" w:rsidRPr="00000000">
            <w:rPr>
              <w:color w:val="191919"/>
              <w:highlight w:val="white"/>
              <w:rtl w:val="0"/>
            </w:rPr>
            <w:t xml:space="preserve"> </w:t>
          </w:r>
          <w:sdt>
            <w:sdtPr>
              <w:tag w:val="goog_rdk_57"/>
            </w:sdtPr>
            <w:sdtContent>
              <w:ins w:author="Shallin Busch - NOAA Federal" w:id="7" w:date="2020-04-07T00:40:09Z">
                <w:r w:rsidDel="00000000" w:rsidR="00000000" w:rsidRPr="00000000">
                  <w:rPr>
                    <w:color w:val="191919"/>
                    <w:highlight w:val="white"/>
                    <w:rtl w:val="0"/>
                  </w:rPr>
                  <w:t xml:space="preserve">mesh was </w:t>
                </w:r>
                <w:r w:rsidDel="00000000" w:rsidR="00000000" w:rsidRPr="00000000">
                  <w:rPr>
                    <w:color w:val="191919"/>
                    <w:highlight w:val="white"/>
                    <w:rtl w:val="0"/>
                  </w:rPr>
                  <w:t xml:space="preserve">towed obliquely at X–Y knots </w:t>
                </w:r>
                <w:sdt>
                  <w:sdtPr>
                    <w:tag w:val="goog_rdk_58"/>
                  </w:sdtPr>
                  <w:sdtContent>
                    <w:del w:author="Shallin Busch - NOAA Federal" w:id="7" w:date="2020-04-07T00:40:09Z">
                      <w:r w:rsidDel="00000000" w:rsidR="00000000" w:rsidRPr="00000000">
                        <w:rPr>
                          <w:color w:val="191919"/>
                          <w:highlight w:val="white"/>
                          <w:rtl w:val="0"/>
                        </w:rPr>
                        <w:delText xml:space="preserve">between 5–</w:delText>
                      </w:r>
                    </w:del>
                  </w:sdtContent>
                </w:sdt>
              </w:ins>
            </w:sdtContent>
          </w:sdt>
        </w:p>
      </w:sdtContent>
    </w:sdt>
    <w:p w:rsidR="00000000" w:rsidDel="00000000" w:rsidP="00000000" w:rsidRDefault="00000000" w:rsidRPr="00000000" w14:paraId="00000019">
      <w:pPr>
        <w:jc w:val="both"/>
        <w:rPr/>
      </w:pPr>
      <w:sdt>
        <w:sdtPr>
          <w:tag w:val="goog_rdk_60"/>
        </w:sdtPr>
        <w:sdtContent>
          <w:ins w:author="Shallin Busch - NOAA Federal" w:id="7" w:date="2020-04-07T00:40:09Z">
            <w:sdt>
              <w:sdtPr>
                <w:tag w:val="goog_rdk_61"/>
              </w:sdtPr>
              <w:sdtContent>
                <w:del w:author="Shallin Busch - NOAA Federal" w:id="7" w:date="2020-04-07T00:40:09Z">
                  <w:r w:rsidDel="00000000" w:rsidR="00000000" w:rsidRPr="00000000">
                    <w:rPr>
                      <w:color w:val="191919"/>
                      <w:highlight w:val="white"/>
                      <w:rtl w:val="0"/>
                    </w:rPr>
                    <w:delText xml:space="preserve">40 m depth.</w:delText>
                  </w:r>
                </w:del>
              </w:sdtContent>
            </w:sdt>
          </w:ins>
        </w:sdtContent>
      </w:sdt>
      <w:sdt>
        <w:sdtPr>
          <w:tag w:val="goog_rdk_62"/>
        </w:sdtPr>
        <w:sdtContent>
          <w:del w:author="Shallin Busch - NOAA Federal" w:id="7" w:date="2020-04-07T00:40:09Z">
            <w:r w:rsidDel="00000000" w:rsidR="00000000" w:rsidRPr="00000000">
              <w:rPr>
                <w:color w:val="191919"/>
                <w:highlight w:val="white"/>
                <w:rtl w:val="0"/>
              </w:rPr>
              <w:delText xml:space="preserve">plankton tow net </w:delText>
            </w:r>
          </w:del>
        </w:sdtContent>
      </w:sdt>
      <w:r w:rsidDel="00000000" w:rsidR="00000000" w:rsidRPr="00000000">
        <w:rPr>
          <w:color w:val="191919"/>
          <w:highlight w:val="white"/>
          <w:rtl w:val="0"/>
        </w:rPr>
        <w:t xml:space="preserve">at an approximate depth of 25</w:t>
      </w:r>
      <w:sdt>
        <w:sdtPr>
          <w:tag w:val="goog_rdk_63"/>
        </w:sdtPr>
        <w:sdtContent>
          <w:ins w:author="Shallin Busch - NOAA Federal" w:id="8" w:date="2020-04-07T00:41:23Z">
            <w:r w:rsidDel="00000000" w:rsidR="00000000" w:rsidRPr="00000000">
              <w:rPr>
                <w:color w:val="191919"/>
                <w:highlight w:val="white"/>
                <w:rtl w:val="0"/>
              </w:rPr>
              <w:t xml:space="preserve"> </w:t>
            </w:r>
          </w:ins>
        </w:sdtContent>
      </w:sdt>
      <w:r w:rsidDel="00000000" w:rsidR="00000000" w:rsidRPr="00000000">
        <w:rPr>
          <w:color w:val="191919"/>
          <w:highlight w:val="white"/>
          <w:rtl w:val="0"/>
        </w:rPr>
        <w:t xml:space="preserve">m</w:t>
      </w:r>
      <w:sdt>
        <w:sdtPr>
          <w:tag w:val="goog_rdk_64"/>
        </w:sdtPr>
        <w:sdtContent>
          <w:del w:author="Shallin Busch - NOAA Federal" w:id="9" w:date="2020-04-07T00:40:40Z">
            <w:r w:rsidDel="00000000" w:rsidR="00000000" w:rsidRPr="00000000">
              <w:rPr>
                <w:color w:val="191919"/>
                <w:highlight w:val="white"/>
                <w:rtl w:val="0"/>
              </w:rPr>
              <w:delText xml:space="preserve">eters</w:delText>
            </w:r>
          </w:del>
        </w:sdtContent>
      </w:sdt>
      <w:sdt>
        <w:sdtPr>
          <w:tag w:val="goog_rdk_65"/>
        </w:sdtPr>
        <w:sdtContent>
          <w:ins w:author="Shallin Busch - NOAA Federal" w:id="9" w:date="2020-04-07T00:40:40Z">
            <w:r w:rsidDel="00000000" w:rsidR="00000000" w:rsidRPr="00000000">
              <w:rPr>
                <w:color w:val="191919"/>
                <w:highlight w:val="white"/>
                <w:rtl w:val="0"/>
              </w:rPr>
              <w:t xml:space="preserve"> for Z minutes</w:t>
            </w:r>
          </w:ins>
        </w:sdtContent>
      </w:sdt>
      <w:r w:rsidDel="00000000" w:rsidR="00000000" w:rsidRPr="00000000">
        <w:rPr>
          <w:color w:val="191919"/>
          <w:highlight w:val="white"/>
          <w:rtl w:val="0"/>
        </w:rPr>
        <w:t xml:space="preserve">. </w:t>
      </w:r>
      <w:commentRangeEnd w:id="13"/>
      <w:r w:rsidDel="00000000" w:rsidR="00000000" w:rsidRPr="00000000">
        <w:commentReference w:id="13"/>
      </w:r>
      <w:r w:rsidDel="00000000" w:rsidR="00000000" w:rsidRPr="00000000">
        <w:rPr>
          <w:color w:val="191919"/>
          <w:highlight w:val="white"/>
          <w:rtl w:val="0"/>
        </w:rPr>
        <w:t xml:space="preserve">The contents of each tow were immediately transferred </w:t>
      </w:r>
      <w:sdt>
        <w:sdtPr>
          <w:tag w:val="goog_rdk_66"/>
        </w:sdtPr>
        <w:sdtContent>
          <w:ins w:author="Shallin Busch - NOAA Federal" w:id="10" w:date="2020-04-07T00:42:01Z">
            <w:r w:rsidDel="00000000" w:rsidR="00000000" w:rsidRPr="00000000">
              <w:rPr>
                <w:color w:val="191919"/>
                <w:highlight w:val="white"/>
                <w:rtl w:val="0"/>
              </w:rPr>
              <w:t xml:space="preserve">to a temperature-controlled, aerated holding tank and transported to the laboratory, where they were haphazardly sorted into the treatment system</w:t>
            </w:r>
            <w:sdt>
              <w:sdtPr>
                <w:tag w:val="goog_rdk_67"/>
              </w:sdtPr>
              <w:sdtContent>
                <w:del w:author="Shallin Busch - NOAA Federal" w:id="10" w:date="2020-04-07T00:42:01Z">
                  <w:r w:rsidDel="00000000" w:rsidR="00000000" w:rsidRPr="00000000">
                    <w:rPr>
                      <w:color w:val="191919"/>
                      <w:highlight w:val="white"/>
                      <w:rtl w:val="0"/>
                    </w:rPr>
                    <w:delText xml:space="preserve"> </w:delText>
                  </w:r>
                </w:del>
              </w:sdtContent>
            </w:sdt>
          </w:ins>
        </w:sdtContent>
      </w:sdt>
      <w:sdt>
        <w:sdtPr>
          <w:tag w:val="goog_rdk_68"/>
        </w:sdtPr>
        <w:sdtContent>
          <w:del w:author="Shallin Busch - NOAA Federal" w:id="10" w:date="2020-04-07T00:42:01Z">
            <w:r w:rsidDel="00000000" w:rsidR="00000000" w:rsidRPr="00000000">
              <w:rPr>
                <w:color w:val="191919"/>
                <w:highlight w:val="white"/>
                <w:rtl w:val="0"/>
              </w:rPr>
              <w:delText xml:space="preserve">from the cod end, to a 5-gallon bucket, and pooled into a 8.5 liter cooler with ice packs and air bubbler</w:delText>
            </w:r>
          </w:del>
        </w:sdtContent>
      </w:sdt>
      <w:r w:rsidDel="00000000" w:rsidR="00000000" w:rsidRPr="00000000">
        <w:rPr>
          <w:color w:val="191919"/>
          <w:highlight w:val="white"/>
          <w:rtl w:val="0"/>
        </w:rPr>
        <w:t xml:space="preserve">. </w:t>
      </w:r>
      <w:sdt>
        <w:sdtPr>
          <w:tag w:val="goog_rdk_69"/>
        </w:sdtPr>
        <w:sdtContent>
          <w:ins w:author="Shallin Busch - NOAA Federal" w:id="11" w:date="2020-04-07T00:42:30Z">
            <w:r w:rsidDel="00000000" w:rsidR="00000000" w:rsidRPr="00000000">
              <w:rPr>
                <w:color w:val="191919"/>
                <w:highlight w:val="white"/>
                <w:rtl w:val="0"/>
              </w:rPr>
              <w:t xml:space="preserve">The approximate time from collection to placement into the laboratory experimental system was </w:t>
            </w:r>
          </w:ins>
        </w:sdtContent>
      </w:sdt>
      <w:sdt>
        <w:sdtPr>
          <w:tag w:val="goog_rdk_70"/>
        </w:sdtPr>
        <w:sdtContent>
          <w:del w:author="Shallin Busch - NOAA Federal" w:id="11" w:date="2020-04-07T00:42:30Z">
            <w:r w:rsidDel="00000000" w:rsidR="00000000" w:rsidRPr="00000000">
              <w:rPr>
                <w:color w:val="191919"/>
                <w:highlight w:val="white"/>
                <w:rtl w:val="0"/>
              </w:rPr>
              <w:delText xml:space="preserve">Time in cooler on boat, transit to lab, and sorting while inside the lab lasted between </w:delText>
            </w:r>
          </w:del>
        </w:sdtContent>
      </w:sdt>
      <w:r w:rsidDel="00000000" w:rsidR="00000000" w:rsidRPr="00000000">
        <w:rPr>
          <w:color w:val="191919"/>
          <w:highlight w:val="white"/>
          <w:rtl w:val="0"/>
        </w:rPr>
        <w:t xml:space="preserve">3-4</w:t>
      </w:r>
      <w:sdt>
        <w:sdtPr>
          <w:tag w:val="goog_rdk_71"/>
        </w:sdtPr>
        <w:sdtContent>
          <w:ins w:author="Shallin Busch - NOAA Federal" w:id="12" w:date="2020-04-07T00:44:56Z">
            <w:r w:rsidDel="00000000" w:rsidR="00000000" w:rsidRPr="00000000">
              <w:rPr>
                <w:color w:val="191919"/>
                <w:highlight w:val="white"/>
                <w:rtl w:val="0"/>
              </w:rPr>
              <w:t xml:space="preserve"> </w:t>
            </w:r>
          </w:ins>
        </w:sdtContent>
      </w:sdt>
      <w:r w:rsidDel="00000000" w:rsidR="00000000" w:rsidRPr="00000000">
        <w:rPr>
          <w:color w:val="191919"/>
          <w:highlight w:val="white"/>
          <w:rtl w:val="0"/>
        </w:rPr>
        <w:t xml:space="preserve">hours.</w:t>
      </w:r>
      <w:sdt>
        <w:sdtPr>
          <w:tag w:val="goog_rdk_72"/>
        </w:sdtPr>
        <w:sdtContent>
          <w:ins w:author="Shallin Busch - NOAA Federal" w:id="13" w:date="2020-04-07T04:38:00Z">
            <w:r w:rsidDel="00000000" w:rsidR="00000000" w:rsidRPr="00000000">
              <w:rPr>
                <w:color w:val="191919"/>
                <w:highlight w:val="white"/>
                <w:rtl w:val="0"/>
              </w:rPr>
              <w:t xml:space="preserve"> No gravid females (based on ovary color) were included in the study, though just </w:t>
            </w:r>
          </w:ins>
          <w:sdt>
            <w:sdtPr>
              <w:tag w:val="goog_rdk_73"/>
            </w:sdtPr>
            <w:sdtContent>
              <w:commentRangeStart w:id="15"/>
            </w:sdtContent>
          </w:sdt>
          <w:ins w:author="Shallin Busch - NOAA Federal" w:id="13" w:date="2020-04-07T04:38:00Z">
            <w:r w:rsidDel="00000000" w:rsidR="00000000" w:rsidRPr="00000000">
              <w:rPr>
                <w:color w:val="191919"/>
                <w:highlight w:val="white"/>
                <w:rtl w:val="0"/>
              </w:rPr>
              <w:t xml:space="preserve">X</w:t>
            </w:r>
            <w:commentRangeEnd w:id="15"/>
            <w:r w:rsidDel="00000000" w:rsidR="00000000" w:rsidRPr="00000000">
              <w:commentReference w:id="15"/>
            </w:r>
            <w:r w:rsidDel="00000000" w:rsidR="00000000" w:rsidRPr="00000000">
              <w:rPr>
                <w:color w:val="191919"/>
                <w:highlight w:val="white"/>
                <w:rtl w:val="0"/>
              </w:rPr>
              <w:t xml:space="preserve"> were sited in the collected krill.</w:t>
            </w:r>
          </w:ins>
        </w:sdtContent>
      </w:sdt>
      <w:r w:rsidDel="00000000" w:rsidR="00000000" w:rsidRPr="00000000">
        <w:rPr>
          <w:rtl w:val="0"/>
        </w:rPr>
      </w:r>
    </w:p>
    <w:p w:rsidR="00000000" w:rsidDel="00000000" w:rsidP="00000000" w:rsidRDefault="00000000" w:rsidRPr="00000000" w14:paraId="0000001A">
      <w:pPr>
        <w:jc w:val="both"/>
        <w:rPr>
          <w:color w:val="191919"/>
          <w:highlight w:val="white"/>
        </w:rPr>
      </w:pPr>
      <w:r w:rsidDel="00000000" w:rsidR="00000000" w:rsidRPr="00000000">
        <w:rPr>
          <w:rtl w:val="0"/>
        </w:rPr>
      </w:r>
    </w:p>
    <w:p w:rsidR="00000000" w:rsidDel="00000000" w:rsidP="00000000" w:rsidRDefault="00000000" w:rsidRPr="00000000" w14:paraId="0000001B">
      <w:pPr>
        <w:jc w:val="both"/>
        <w:rPr>
          <w:color w:val="191919"/>
          <w:highlight w:val="white"/>
        </w:rPr>
      </w:pPr>
      <w:sdt>
        <w:sdtPr>
          <w:tag w:val="goog_rdk_75"/>
        </w:sdtPr>
        <w:sdtContent>
          <w:ins w:author="Shallin Busch - NOAA Federal" w:id="14" w:date="2020-04-07T04:22:29Z">
            <w:r w:rsidDel="00000000" w:rsidR="00000000" w:rsidRPr="00000000">
              <w:rPr>
                <w:color w:val="191919"/>
                <w:highlight w:val="white"/>
                <w:rtl w:val="0"/>
              </w:rPr>
              <w:t xml:space="preserve">Husbandry</w:t>
            </w:r>
          </w:ins>
        </w:sdtContent>
      </w:sdt>
      <w:r w:rsidDel="00000000" w:rsidR="00000000" w:rsidRPr="00000000">
        <w:rPr>
          <w:color w:val="191919"/>
          <w:highlight w:val="white"/>
          <w:rtl w:val="0"/>
        </w:rPr>
        <w:t xml:space="preserve">  </w:t>
      </w:r>
    </w:p>
    <w:sdt>
      <w:sdtPr>
        <w:tag w:val="goog_rdk_92"/>
      </w:sdtPr>
      <w:sdtContent>
        <w:p w:rsidR="00000000" w:rsidDel="00000000" w:rsidP="00000000" w:rsidRDefault="00000000" w:rsidRPr="00000000" w14:paraId="0000001C">
          <w:pPr>
            <w:jc w:val="both"/>
            <w:rPr>
              <w:del w:author="Shallin Busch - NOAA Federal" w:id="19" w:date="2020-04-07T04:26:14Z"/>
              <w:color w:val="191919"/>
              <w:highlight w:val="white"/>
            </w:rPr>
          </w:pPr>
          <w:sdt>
            <w:sdtPr>
              <w:tag w:val="goog_rdk_77"/>
            </w:sdtPr>
            <w:sdtContent>
              <w:ins w:author="Shallin Busch - NOAA Federal" w:id="15" w:date="2020-04-07T04:41:01Z">
                <w:r w:rsidDel="00000000" w:rsidR="00000000" w:rsidRPr="00000000">
                  <w:rPr>
                    <w:color w:val="191919"/>
                    <w:highlight w:val="white"/>
                    <w:rtl w:val="0"/>
                  </w:rPr>
                  <w:t xml:space="preserve">Krill were held under acclimation conditions for 11 days and treatment conditions for 35 days. They </w:t>
                </w:r>
              </w:ins>
            </w:sdtContent>
          </w:sdt>
          <w:sdt>
            <w:sdtPr>
              <w:tag w:val="goog_rdk_78"/>
            </w:sdtPr>
            <w:sdtContent>
              <w:del w:author="Shallin Busch - NOAA Federal" w:id="15" w:date="2020-04-07T04:41:01Z">
                <w:r w:rsidDel="00000000" w:rsidR="00000000" w:rsidRPr="00000000">
                  <w:rPr>
                    <w:color w:val="191919"/>
                    <w:highlight w:val="white"/>
                    <w:rtl w:val="0"/>
                  </w:rPr>
                  <w:delText xml:space="preserve">Animals </w:delText>
                </w:r>
              </w:del>
            </w:sdtContent>
          </w:sdt>
          <w:r w:rsidDel="00000000" w:rsidR="00000000" w:rsidRPr="00000000">
            <w:rPr>
              <w:color w:val="191919"/>
              <w:highlight w:val="white"/>
              <w:rtl w:val="0"/>
            </w:rPr>
            <w:t xml:space="preserve">were </w:t>
          </w:r>
          <w:sdt>
            <w:sdtPr>
              <w:tag w:val="goog_rdk_79"/>
            </w:sdtPr>
            <w:sdtContent>
              <w:ins w:author="Shallin Busch - NOAA Federal" w:id="16" w:date="2020-04-07T04:41:42Z">
                <w:r w:rsidDel="00000000" w:rsidR="00000000" w:rsidRPr="00000000">
                  <w:rPr>
                    <w:color w:val="191919"/>
                    <w:highlight w:val="white"/>
                    <w:rtl w:val="0"/>
                  </w:rPr>
                  <w:t xml:space="preserve">housed </w:t>
                </w:r>
              </w:ins>
            </w:sdtContent>
          </w:sdt>
          <w:sdt>
            <w:sdtPr>
              <w:tag w:val="goog_rdk_80"/>
            </w:sdtPr>
            <w:sdtContent>
              <w:del w:author="Shallin Busch - NOAA Federal" w:id="16" w:date="2020-04-07T04:41:42Z">
                <w:r w:rsidDel="00000000" w:rsidR="00000000" w:rsidRPr="00000000">
                  <w:rPr>
                    <w:color w:val="191919"/>
                    <w:highlight w:val="white"/>
                    <w:rtl w:val="0"/>
                  </w:rPr>
                  <w:delText xml:space="preserve">held </w:delText>
                </w:r>
              </w:del>
            </w:sdtContent>
          </w:sdt>
          <w:r w:rsidDel="00000000" w:rsidR="00000000" w:rsidRPr="00000000">
            <w:rPr>
              <w:color w:val="191919"/>
              <w:highlight w:val="white"/>
              <w:rtl w:val="0"/>
            </w:rPr>
            <w:t xml:space="preserve">in 44L </w:t>
          </w:r>
          <w:sdt>
            <w:sdtPr>
              <w:tag w:val="goog_rdk_81"/>
            </w:sdtPr>
            <w:sdtContent>
              <w:del w:author="Shallin Busch - NOAA Federal" w:id="17" w:date="2020-04-07T00:45:30Z">
                <w:r w:rsidDel="00000000" w:rsidR="00000000" w:rsidRPr="00000000">
                  <w:rPr>
                    <w:color w:val="191919"/>
                    <w:highlight w:val="white"/>
                    <w:rtl w:val="0"/>
                  </w:rPr>
                  <w:delText xml:space="preserve">articulated </w:delText>
                </w:r>
              </w:del>
            </w:sdtContent>
          </w:sdt>
          <w:r w:rsidDel="00000000" w:rsidR="00000000" w:rsidRPr="00000000">
            <w:rPr>
              <w:color w:val="191919"/>
              <w:highlight w:val="white"/>
              <w:rtl w:val="0"/>
            </w:rPr>
            <w:t xml:space="preserve">aquaria inside</w:t>
          </w:r>
          <w:sdt>
            <w:sdtPr>
              <w:tag w:val="goog_rdk_82"/>
            </w:sdtPr>
            <w:sdtContent>
              <w:ins w:author="Shallin Busch - NOAA Federal" w:id="18" w:date="2020-04-07T04:22:40Z">
                <w:r w:rsidDel="00000000" w:rsidR="00000000" w:rsidRPr="00000000">
                  <w:rPr>
                    <w:color w:val="191919"/>
                    <w:highlight w:val="white"/>
                    <w:rtl w:val="0"/>
                  </w:rPr>
                  <w:t xml:space="preserve"> each replicate experimental treatment at a density of </w:t>
                </w:r>
                <w:sdt>
                  <w:sdtPr>
                    <w:tag w:val="goog_rdk_83"/>
                  </w:sdtPr>
                  <w:sdtContent>
                    <w:del w:author="Shallin Busch - NOAA Federal" w:id="18" w:date="2020-04-07T04:22:40Z">
                      <w:r w:rsidDel="00000000" w:rsidR="00000000" w:rsidRPr="00000000">
                        <w:rPr>
                          <w:color w:val="191919"/>
                          <w:highlight w:val="white"/>
                          <w:rtl w:val="0"/>
                        </w:rPr>
                        <w:delText xml:space="preserve">. </w:delText>
                      </w:r>
                    </w:del>
                  </w:sdtContent>
                </w:sdt>
              </w:ins>
            </w:sdtContent>
          </w:sdt>
          <w:sdt>
            <w:sdtPr>
              <w:tag w:val="goog_rdk_84"/>
            </w:sdtPr>
            <w:sdtContent>
              <w:del w:author="Shallin Busch - NOAA Federal" w:id="18" w:date="2020-04-07T04:22:40Z">
                <w:r w:rsidDel="00000000" w:rsidR="00000000" w:rsidRPr="00000000">
                  <w:rPr>
                    <w:color w:val="191919"/>
                    <w:highlight w:val="white"/>
                    <w:rtl w:val="0"/>
                  </w:rPr>
                  <w:delText xml:space="preserve"> the </w:delText>
                </w:r>
              </w:del>
              <w:sdt>
                <w:sdtPr>
                  <w:tag w:val="goog_rdk_85"/>
                </w:sdtPr>
                <w:sdtContent>
                  <w:commentRangeStart w:id="16"/>
                </w:sdtContent>
              </w:sdt>
              <w:del w:author="Shallin Busch - NOAA Federal" w:id="18" w:date="2020-04-07T04:22:40Z">
                <w:r w:rsidDel="00000000" w:rsidR="00000000" w:rsidRPr="00000000">
                  <w:rPr>
                    <w:color w:val="191919"/>
                    <w:highlight w:val="white"/>
                    <w:rtl w:val="0"/>
                  </w:rPr>
                  <w:delText xml:space="preserve">Mobile Ocean Acidification Treatment Systems (MOATS)</w:delText>
                </w:r>
                <w:commentRangeEnd w:id="16"/>
                <w:r w:rsidDel="00000000" w:rsidR="00000000" w:rsidRPr="00000000">
                  <w:commentReference w:id="16"/>
                </w:r>
                <w:r w:rsidDel="00000000" w:rsidR="00000000" w:rsidRPr="00000000">
                  <w:rPr>
                    <w:color w:val="191919"/>
                    <w:highlight w:val="white"/>
                    <w:rtl w:val="0"/>
                  </w:rPr>
                  <w:delText xml:space="preserve"> at atmospheric pressure</w:delText>
                </w:r>
                <w:r w:rsidDel="00000000" w:rsidR="00000000" w:rsidRPr="00000000">
                  <w:rPr>
                    <w:color w:val="191919"/>
                    <w:highlight w:val="white"/>
                    <w:rtl w:val="0"/>
                  </w:rPr>
                  <w:delText xml:space="preserve">. These systems flowed one-micron-filtered, UV-sterilized, Puget Sound seawater maintained at 11°C +/- 1</w:delText>
                </w:r>
                <w:r w:rsidDel="00000000" w:rsidR="00000000" w:rsidRPr="00000000">
                  <w:rPr>
                    <w:color w:val="191919"/>
                    <w:highlight w:val="white"/>
                    <w:rtl w:val="0"/>
                  </w:rPr>
                  <w:delText xml:space="preserve">°C during their 11 day aquaria </w:delText>
                </w:r>
                <w:sdt>
                  <w:sdtPr>
                    <w:tag w:val="goog_rdk_86"/>
                  </w:sdtPr>
                  <w:sdtContent>
                    <w:commentRangeStart w:id="17"/>
                  </w:sdtContent>
                </w:sdt>
                <w:r w:rsidDel="00000000" w:rsidR="00000000" w:rsidRPr="00000000">
                  <w:rPr>
                    <w:color w:val="191919"/>
                    <w:highlight w:val="white"/>
                    <w:rtl w:val="0"/>
                  </w:rPr>
                  <w:delText xml:space="preserve">acclimation </w:delText>
                </w:r>
                <w:commentRangeEnd w:id="17"/>
                <w:r w:rsidDel="00000000" w:rsidR="00000000" w:rsidRPr="00000000">
                  <w:commentReference w:id="17"/>
                </w:r>
                <w:r w:rsidDel="00000000" w:rsidR="00000000" w:rsidRPr="00000000">
                  <w:rPr>
                    <w:color w:val="191919"/>
                    <w:highlight w:val="white"/>
                    <w:rtl w:val="0"/>
                  </w:rPr>
                  <w:delText xml:space="preserve">period. Temperature was treatment dependent after acclimation. No water chemistry additions were incorporated to the filtered Puget Sound supply water during acclimation. Animals were sorted to achieve a target density of </w:delText>
                </w:r>
              </w:del>
            </w:sdtContent>
          </w:sdt>
          <w:r w:rsidDel="00000000" w:rsidR="00000000" w:rsidRPr="00000000">
            <w:rPr>
              <w:color w:val="191919"/>
              <w:highlight w:val="white"/>
              <w:rtl w:val="0"/>
            </w:rPr>
            <w:t xml:space="preserve">80 krill per </w:t>
          </w:r>
          <w:sdt>
            <w:sdtPr>
              <w:tag w:val="goog_rdk_87"/>
            </w:sdtPr>
            <w:sdtContent>
              <w:ins w:author="Shallin Busch - NOAA Federal" w:id="19" w:date="2020-04-07T04:26:14Z">
                <w:r w:rsidDel="00000000" w:rsidR="00000000" w:rsidRPr="00000000">
                  <w:rPr>
                    <w:color w:val="191919"/>
                    <w:highlight w:val="white"/>
                    <w:rtl w:val="0"/>
                  </w:rPr>
                  <w:t xml:space="preserve">replicate (1.8 krill/L; approximately 3 g krill per replicate). </w:t>
                </w:r>
              </w:ins>
            </w:sdtContent>
          </w:sdt>
          <w:sdt>
            <w:sdtPr>
              <w:tag w:val="goog_rdk_88"/>
            </w:sdtPr>
            <w:sdtContent>
              <w:del w:author="Shallin Busch - NOAA Federal" w:id="19" w:date="2020-04-07T04:26:14Z">
                <w:r w:rsidDel="00000000" w:rsidR="00000000" w:rsidRPr="00000000">
                  <w:rPr>
                    <w:color w:val="191919"/>
                    <w:highlight w:val="white"/>
                    <w:rtl w:val="0"/>
                  </w:rPr>
                  <w:delText xml:space="preserve">independent MOAT System, allowing an estimated starting biomass of three grams of krill tissue per aquaria. </w:delText>
                </w:r>
              </w:del>
            </w:sdtContent>
          </w:sdt>
          <w:sdt>
            <w:sdtPr>
              <w:tag w:val="goog_rdk_89"/>
            </w:sdtPr>
            <w:sdtContent>
              <w:ins w:author="Shallin Busch - NOAA Federal" w:id="19" w:date="2020-04-07T04:26:14Z">
                <w:sdt>
                  <w:sdtPr>
                    <w:tag w:val="goog_rdk_90"/>
                  </w:sdtPr>
                  <w:sdtContent>
                    <w:del w:author="Shallin Busch - NOAA Federal" w:id="19" w:date="2020-04-07T04:26:14Z">
                      <w:r w:rsidDel="00000000" w:rsidR="00000000" w:rsidRPr="00000000">
                        <w:rPr>
                          <w:color w:val="191919"/>
                          <w:highlight w:val="white"/>
                          <w:rtl w:val="0"/>
                        </w:rPr>
                        <w:delText xml:space="preserve"> </w:delText>
                      </w:r>
                    </w:del>
                  </w:sdtContent>
                </w:sdt>
              </w:ins>
            </w:sdtContent>
          </w:sdt>
          <w:sdt>
            <w:sdtPr>
              <w:tag w:val="goog_rdk_91"/>
            </w:sdtPr>
            <w:sdtContent>
              <w:del w:author="Shallin Busch - NOAA Federal" w:id="19" w:date="2020-04-07T04:26:14Z">
                <w:r w:rsidDel="00000000" w:rsidR="00000000" w:rsidRPr="00000000">
                  <w:rPr>
                    <w:rtl w:val="0"/>
                  </w:rPr>
                </w:r>
              </w:del>
            </w:sdtContent>
          </w:sdt>
        </w:p>
      </w:sdtContent>
    </w:sdt>
    <w:sdt>
      <w:sdtPr>
        <w:tag w:val="goog_rdk_97"/>
      </w:sdtPr>
      <w:sdtContent>
        <w:p w:rsidR="00000000" w:rsidDel="00000000" w:rsidP="00000000" w:rsidRDefault="00000000" w:rsidRPr="00000000" w14:paraId="0000001D">
          <w:pPr>
            <w:jc w:val="both"/>
            <w:rPr>
              <w:ins w:author="Shallin Busch - NOAA Federal" w:id="20" w:date="2020-04-07T05:13:40Z"/>
              <w:color w:val="191919"/>
              <w:highlight w:val="white"/>
              <w:rPrChange w:author="Shallin Busch - NOAA Federal" w:id="21" w:date="2020-04-07T04:26:14Z">
                <w:rPr>
                  <w:color w:val="191919"/>
                  <w:highlight w:val="white"/>
                </w:rPr>
              </w:rPrChange>
            </w:rPr>
          </w:pPr>
          <w:sdt>
            <w:sdtPr>
              <w:tag w:val="goog_rdk_94"/>
            </w:sdtPr>
            <w:sdtContent>
              <w:ins w:author="Shallin Busch - NOAA Federal" w:id="19" w:date="2020-04-07T04:26:14Z">
                <w:r w:rsidDel="00000000" w:rsidR="00000000" w:rsidRPr="00000000">
                  <w:rPr>
                    <w:color w:val="191919"/>
                    <w:highlight w:val="white"/>
                    <w:rtl w:val="0"/>
                  </w:rPr>
                  <w:t xml:space="preserve">Everyday during night-time conditions when water did not flow to the vessels with krill, each replicate was fed 6.9 mL </w:t>
                </w:r>
                <w:r w:rsidDel="00000000" w:rsidR="00000000" w:rsidRPr="00000000">
                  <w:rPr>
                    <w:color w:val="191919"/>
                    <w:highlight w:val="white"/>
                    <w:rtl w:val="0"/>
                  </w:rPr>
                  <w:t xml:space="preserve">Instant Algae (Reed Mariculture Shellfish Diet 1800) or approximately 13.8 billion cells. </w:t>
                </w:r>
                <w:r w:rsidDel="00000000" w:rsidR="00000000" w:rsidRPr="00000000">
                  <w:rPr>
                    <w:color w:val="191919"/>
                    <w:highlight w:val="white"/>
                    <w:rtl w:val="0"/>
                  </w:rPr>
                  <w:t xml:space="preserve">Every three days, each replicate was given 0.44 mL </w:t>
                </w:r>
                <w:r w:rsidDel="00000000" w:rsidR="00000000" w:rsidRPr="00000000">
                  <w:rPr>
                    <w:color w:val="191919"/>
                    <w:highlight w:val="white"/>
                    <w:rtl w:val="0"/>
                  </w:rPr>
                  <w:t xml:space="preserve">EZ Larvae</w:t>
                </w:r>
                <w:r w:rsidDel="00000000" w:rsidR="00000000" w:rsidRPr="00000000">
                  <w:rPr>
                    <w:color w:val="191919"/>
                    <w:highlight w:val="white"/>
                    <w:rtl w:val="0"/>
                  </w:rPr>
                  <w:t xml:space="preserve"> (</w:t>
                </w:r>
                <w:r w:rsidDel="00000000" w:rsidR="00000000" w:rsidRPr="00000000">
                  <w:rPr>
                    <w:color w:val="191919"/>
                    <w:highlight w:val="white"/>
                    <w:rtl w:val="0"/>
                  </w:rPr>
                  <w:t xml:space="preserve">Zeigler 250-600 micron Larvae Concentrate). Every four days, each replicate was given approximately 44,000 freshly hatched </w:t>
                </w:r>
                <w:r w:rsidDel="00000000" w:rsidR="00000000" w:rsidRPr="00000000">
                  <w:rPr>
                    <w:color w:val="191919"/>
                    <w:highlight w:val="white"/>
                    <w:rtl w:val="0"/>
                  </w:rPr>
                  <w:t xml:space="preserve">Artermia salina</w:t>
                </w:r>
                <w:r w:rsidDel="00000000" w:rsidR="00000000" w:rsidRPr="00000000">
                  <w:rPr>
                    <w:color w:val="191919"/>
                    <w:highlight w:val="white"/>
                    <w:rtl w:val="0"/>
                  </w:rPr>
                  <w:t xml:space="preserve"> (San Francisco Bay) for a density of 1 nauplius per 1 mL. EZ Larvae and </w:t>
                </w:r>
                <w:r w:rsidDel="00000000" w:rsidR="00000000" w:rsidRPr="00000000">
                  <w:rPr>
                    <w:color w:val="191919"/>
                    <w:highlight w:val="white"/>
                    <w:rtl w:val="0"/>
                  </w:rPr>
                  <w:t xml:space="preserve">Artemia </w:t>
                </w:r>
                <w:r w:rsidDel="00000000" w:rsidR="00000000" w:rsidRPr="00000000">
                  <w:rPr>
                    <w:color w:val="191919"/>
                    <w:highlight w:val="white"/>
                    <w:rtl w:val="0"/>
                  </w:rPr>
                  <w:t xml:space="preserve">were added during the no-flow period. </w:t>
                </w:r>
              </w:ins>
            </w:sdtContent>
          </w:sdt>
          <w:sdt>
            <w:sdtPr>
              <w:tag w:val="goog_rdk_95"/>
            </w:sdtPr>
            <w:sdtContent>
              <w:ins w:author="Shallin Busch - NOAA Federal" w:id="20" w:date="2020-04-07T05:13:40Z"/>
              <w:sdt>
                <w:sdtPr>
                  <w:tag w:val="goog_rdk_96"/>
                </w:sdtPr>
                <w:sdtContent>
                  <w:ins w:author="Shallin Busch - NOAA Federal" w:id="20" w:date="2020-04-07T05:13:40Z">
                    <w:r w:rsidDel="00000000" w:rsidR="00000000" w:rsidRPr="00000000">
                      <w:rPr>
                        <w:rtl w:val="0"/>
                      </w:rPr>
                    </w:r>
                  </w:ins>
                </w:sdtContent>
              </w:sdt>
              <w:ins w:author="Shallin Busch - NOAA Federal" w:id="20" w:date="2020-04-07T05:13:40Z"/>
            </w:sdtContent>
          </w:sdt>
        </w:p>
      </w:sdtContent>
    </w:sdt>
    <w:sdt>
      <w:sdtPr>
        <w:tag w:val="goog_rdk_100"/>
      </w:sdtPr>
      <w:sdtContent>
        <w:p w:rsidR="00000000" w:rsidDel="00000000" w:rsidP="00000000" w:rsidRDefault="00000000" w:rsidRPr="00000000" w14:paraId="0000001E">
          <w:pPr>
            <w:jc w:val="both"/>
            <w:rPr>
              <w:ins w:author="Shallin Busch - NOAA Federal" w:id="20" w:date="2020-04-07T05:13:40Z"/>
              <w:color w:val="191919"/>
              <w:highlight w:val="white"/>
              <w:rPrChange w:author="Shallin Busch - NOAA Federal" w:id="21" w:date="2020-04-07T04:26:14Z">
                <w:rPr>
                  <w:color w:val="191919"/>
                  <w:highlight w:val="white"/>
                </w:rPr>
              </w:rPrChange>
            </w:rPr>
          </w:pPr>
          <w:sdt>
            <w:sdtPr>
              <w:tag w:val="goog_rdk_98"/>
            </w:sdtPr>
            <w:sdtContent>
              <w:ins w:author="Shallin Busch - NOAA Federal" w:id="20" w:date="2020-04-07T05:13:40Z"/>
              <w:sdt>
                <w:sdtPr>
                  <w:tag w:val="goog_rdk_99"/>
                </w:sdtPr>
                <w:sdtContent>
                  <w:ins w:author="Shallin Busch - NOAA Federal" w:id="20" w:date="2020-04-07T05:13:40Z">
                    <w:r w:rsidDel="00000000" w:rsidR="00000000" w:rsidRPr="00000000">
                      <w:rPr>
                        <w:rtl w:val="0"/>
                      </w:rPr>
                    </w:r>
                  </w:ins>
                </w:sdtContent>
              </w:sdt>
              <w:ins w:author="Shallin Busch - NOAA Federal" w:id="20" w:date="2020-04-07T05:13:40Z"/>
            </w:sdtContent>
          </w:sdt>
        </w:p>
      </w:sdtContent>
    </w:sdt>
    <w:sdt>
      <w:sdtPr>
        <w:tag w:val="goog_rdk_113"/>
      </w:sdtPr>
      <w:sdtContent>
        <w:p w:rsidR="00000000" w:rsidDel="00000000" w:rsidP="00000000" w:rsidRDefault="00000000" w:rsidRPr="00000000" w14:paraId="0000001F">
          <w:pPr>
            <w:jc w:val="both"/>
            <w:rPr>
              <w:ins w:author="Shallin Busch - NOAA Federal" w:id="20" w:date="2020-04-07T05:13:40Z"/>
              <w:color w:val="191919"/>
              <w:highlight w:val="white"/>
              <w:rPrChange w:author="Shallin Busch - NOAA Federal" w:id="21" w:date="2020-04-07T04:26:14Z">
                <w:rPr>
                  <w:color w:val="191919"/>
                  <w:highlight w:val="white"/>
                </w:rPr>
              </w:rPrChange>
            </w:rPr>
          </w:pPr>
          <w:sdt>
            <w:sdtPr>
              <w:tag w:val="goog_rdk_101"/>
            </w:sdtPr>
            <w:sdtContent>
              <w:ins w:author="Shallin Busch - NOAA Federal" w:id="20" w:date="2020-04-07T05:13:40Z"/>
              <w:sdt>
                <w:sdtPr>
                  <w:tag w:val="goog_rdk_102"/>
                </w:sdtPr>
                <w:sdtContent>
                  <w:ins w:author="Shallin Busch - NOAA Federal" w:id="20" w:date="2020-04-07T05:13:40Z">
                    <w:r w:rsidDel="00000000" w:rsidR="00000000" w:rsidRPr="00000000">
                      <w:rPr>
                        <w:color w:val="191919"/>
                        <w:highlight w:val="white"/>
                        <w:rtl w:val="0"/>
                        <w:rPrChange w:author="Shallin Busch - NOAA Federal" w:id="21" w:date="2020-04-07T04:26:14Z">
                          <w:rPr>
                            <w:color w:val="191919"/>
                            <w:highlight w:val="white"/>
                          </w:rPr>
                        </w:rPrChange>
                      </w:rPr>
                      <w:t xml:space="preserve">Mortalities were assessed visually every day in each replicate as was the </w:t>
                    </w:r>
                  </w:ins>
                </w:sdtContent>
              </w:sdt>
              <w:ins w:author="Shallin Busch - NOAA Federal" w:id="20" w:date="2020-04-07T05:13:40Z">
                <w:sdt>
                  <w:sdtPr>
                    <w:tag w:val="goog_rdk_103"/>
                  </w:sdtPr>
                  <w:sdtContent>
                    <w:r w:rsidDel="00000000" w:rsidR="00000000" w:rsidRPr="00000000">
                      <w:rPr>
                        <w:color w:val="191919"/>
                        <w:highlight w:val="white"/>
                        <w:rtl w:val="0"/>
                        <w:rPrChange w:author="Shallin Busch - NOAA Federal" w:id="21" w:date="2020-04-07T04:26:14Z">
                          <w:rPr>
                            <w:color w:val="191919"/>
                            <w:highlight w:val="white"/>
                          </w:rPr>
                        </w:rPrChange>
                      </w:rPr>
                      <w:t xml:space="preserve">presence</w:t>
                    </w:r>
                  </w:sdtContent>
                </w:sdt>
                <w:sdt>
                  <w:sdtPr>
                    <w:tag w:val="goog_rdk_104"/>
                  </w:sdtPr>
                  <w:sdtContent>
                    <w:r w:rsidDel="00000000" w:rsidR="00000000" w:rsidRPr="00000000">
                      <w:rPr>
                        <w:color w:val="191919"/>
                        <w:highlight w:val="white"/>
                        <w:rtl w:val="0"/>
                        <w:rPrChange w:author="Shallin Busch - NOAA Federal" w:id="21" w:date="2020-04-07T04:26:14Z">
                          <w:rPr>
                            <w:color w:val="191919"/>
                            <w:highlight w:val="white"/>
                          </w:rPr>
                        </w:rPrChange>
                      </w:rPr>
                      <w:t xml:space="preserve"> or absence of molts. </w:t>
                    </w:r>
                  </w:sdtContent>
                </w:sdt>
                <w:sdt>
                  <w:sdtPr>
                    <w:tag w:val="goog_rdk_105"/>
                  </w:sdtPr>
                  <w:sdtContent>
                    <w:r w:rsidDel="00000000" w:rsidR="00000000" w:rsidRPr="00000000">
                      <w:rPr>
                        <w:color w:val="191919"/>
                        <w:highlight w:val="white"/>
                        <w:rtl w:val="0"/>
                        <w:rPrChange w:author="Shallin Busch - NOAA Federal" w:id="21" w:date="2020-04-07T04:26:14Z">
                          <w:rPr>
                            <w:color w:val="191919"/>
                            <w:highlight w:val="white"/>
                          </w:rPr>
                        </w:rPrChange>
                      </w:rPr>
                      <w:t xml:space="preserve">Species identification was confirmed for each mortality via microscopy using a </w:t>
                    </w:r>
                  </w:sdtContent>
                </w:sdt>
                <w:sdt>
                  <w:sdtPr>
                    <w:tag w:val="goog_rdk_106"/>
                  </w:sdtPr>
                  <w:sdtContent>
                    <w:r w:rsidDel="00000000" w:rsidR="00000000" w:rsidRPr="00000000">
                      <w:rPr>
                        <w:color w:val="191919"/>
                        <w:highlight w:val="white"/>
                        <w:rtl w:val="0"/>
                        <w:rPrChange w:author="Shallin Busch - NOAA Federal" w:id="21" w:date="2020-04-07T04:26:14Z">
                          <w:rPr>
                            <w:color w:val="191919"/>
                            <w:highlight w:val="white"/>
                          </w:rPr>
                        </w:rPrChange>
                      </w:rPr>
                      <w:t xml:space="preserve">Nikon Microscope (SMZ715T) with Sony Camera (DFK 33UX226c)</w:t>
                    </w:r>
                  </w:sdtContent>
                </w:sdt>
                <w:sdt>
                  <w:sdtPr>
                    <w:tag w:val="goog_rdk_107"/>
                  </w:sdtPr>
                  <w:sdtContent>
                    <w:r w:rsidDel="00000000" w:rsidR="00000000" w:rsidRPr="00000000">
                      <w:rPr>
                        <w:color w:val="191919"/>
                        <w:highlight w:val="white"/>
                        <w:rtl w:val="0"/>
                        <w:rPrChange w:author="Shallin Busch - NOAA Federal" w:id="21" w:date="2020-04-07T04:26:14Z">
                          <w:rPr>
                            <w:color w:val="191919"/>
                            <w:highlight w:val="white"/>
                          </w:rPr>
                        </w:rPrChange>
                      </w:rPr>
                      <w:t xml:space="preserve"> </w:t>
                    </w:r>
                  </w:sdtContent>
                </w:sdt>
                <w:sdt>
                  <w:sdtPr>
                    <w:tag w:val="goog_rdk_108"/>
                  </w:sdtPr>
                  <w:sdtContent>
                    <w:r w:rsidDel="00000000" w:rsidR="00000000" w:rsidRPr="00000000">
                      <w:rPr>
                        <w:color w:val="191919"/>
                        <w:highlight w:val="white"/>
                        <w:rtl w:val="0"/>
                        <w:rPrChange w:author="Shallin Busch - NOAA Federal" w:id="21" w:date="2020-04-07T04:26:14Z">
                          <w:rPr>
                            <w:color w:val="191919"/>
                            <w:highlight w:val="white"/>
                          </w:rPr>
                        </w:rPrChange>
                      </w:rPr>
                      <w:t xml:space="preserve">configured with Imaging Source Software </w:t>
                    </w:r>
                  </w:sdtContent>
                </w:sdt>
                <w:sdt>
                  <w:sdtPr>
                    <w:tag w:val="goog_rdk_109"/>
                  </w:sdtPr>
                  <w:sdtContent>
                    <w:commentRangeStart w:id="18"/>
                  </w:sdtContent>
                </w:sdt>
                <w:sdt>
                  <w:sdtPr>
                    <w:tag w:val="goog_rdk_110"/>
                  </w:sdtPr>
                  <w:sdtContent>
                    <w:r w:rsidDel="00000000" w:rsidR="00000000" w:rsidRPr="00000000">
                      <w:rPr>
                        <w:color w:val="191919"/>
                        <w:highlight w:val="white"/>
                        <w:rtl w:val="0"/>
                        <w:rPrChange w:author="Shallin Busch - NOAA Federal" w:id="21" w:date="2020-04-07T04:26:14Z">
                          <w:rPr>
                            <w:color w:val="191919"/>
                            <w:highlight w:val="white"/>
                          </w:rPr>
                        </w:rPrChange>
                      </w:rPr>
                      <w:t xml:space="preserve">(Company?, version?)</w:t>
                    </w:r>
                  </w:sdtContent>
                </w:sdt>
                <w:commentRangeEnd w:id="18"/>
                <w:r w:rsidDel="00000000" w:rsidR="00000000" w:rsidRPr="00000000">
                  <w:commentReference w:id="18"/>
                </w:r>
                <w:sdt>
                  <w:sdtPr>
                    <w:tag w:val="goog_rdk_111"/>
                  </w:sdtPr>
                  <w:sdtContent>
                    <w:r w:rsidDel="00000000" w:rsidR="00000000" w:rsidRPr="00000000">
                      <w:rPr>
                        <w:color w:val="191919"/>
                        <w:highlight w:val="white"/>
                        <w:rtl w:val="0"/>
                        <w:rPrChange w:author="Shallin Busch - NOAA Federal" w:id="21" w:date="2020-04-07T04:26:14Z">
                          <w:rPr>
                            <w:color w:val="191919"/>
                            <w:highlight w:val="white"/>
                          </w:rPr>
                        </w:rPrChange>
                      </w:rPr>
                      <w:t xml:space="preserve">. </w:t>
                    </w:r>
                  </w:sdtContent>
                </w:sdt>
                <w:sdt>
                  <w:sdtPr>
                    <w:tag w:val="goog_rdk_112"/>
                  </w:sdtPr>
                  <w:sdtContent>
                    <w:r w:rsidDel="00000000" w:rsidR="00000000" w:rsidRPr="00000000">
                      <w:rPr>
                        <w:color w:val="191919"/>
                        <w:highlight w:val="white"/>
                        <w:rtl w:val="0"/>
                        <w:rPrChange w:author="Shallin Busch - NOAA Federal" w:id="21" w:date="2020-04-07T04:26:14Z">
                          <w:rPr>
                            <w:color w:val="191919"/>
                            <w:highlight w:val="white"/>
                          </w:rPr>
                        </w:rPrChange>
                      </w:rPr>
                      <w:t xml:space="preserve">Every four days, each aquarium was cleaned during the period of water flow using a siphon and sponge.</w:t>
                    </w:r>
                  </w:sdtContent>
                </w:sdt>
              </w:ins>
            </w:sdtContent>
          </w:sdt>
        </w:p>
      </w:sdtContent>
    </w:sdt>
    <w:sdt>
      <w:sdtPr>
        <w:tag w:val="goog_rdk_116"/>
      </w:sdtPr>
      <w:sdtContent>
        <w:p w:rsidR="00000000" w:rsidDel="00000000" w:rsidP="00000000" w:rsidRDefault="00000000" w:rsidRPr="00000000" w14:paraId="00000020">
          <w:pPr>
            <w:jc w:val="both"/>
            <w:rPr>
              <w:ins w:author="Shallin Busch - NOAA Federal" w:id="20" w:date="2020-04-07T05:13:40Z"/>
              <w:color w:val="191919"/>
              <w:highlight w:val="white"/>
              <w:rPrChange w:author="Shallin Busch - NOAA Federal" w:id="21" w:date="2020-04-07T04:26:14Z">
                <w:rPr>
                  <w:color w:val="191919"/>
                  <w:highlight w:val="white"/>
                </w:rPr>
              </w:rPrChange>
            </w:rPr>
          </w:pPr>
          <w:sdt>
            <w:sdtPr>
              <w:tag w:val="goog_rdk_114"/>
            </w:sdtPr>
            <w:sdtContent>
              <w:ins w:author="Shallin Busch - NOAA Federal" w:id="20" w:date="2020-04-07T05:13:40Z"/>
              <w:sdt>
                <w:sdtPr>
                  <w:tag w:val="goog_rdk_115"/>
                </w:sdtPr>
                <w:sdtContent>
                  <w:ins w:author="Shallin Busch - NOAA Federal" w:id="20" w:date="2020-04-07T05:13:40Z">
                    <w:r w:rsidDel="00000000" w:rsidR="00000000" w:rsidRPr="00000000">
                      <w:rPr>
                        <w:rtl w:val="0"/>
                      </w:rPr>
                    </w:r>
                  </w:ins>
                </w:sdtContent>
              </w:sdt>
              <w:ins w:author="Shallin Busch - NOAA Federal" w:id="20" w:date="2020-04-07T05:13:40Z"/>
            </w:sdtContent>
          </w:sdt>
        </w:p>
      </w:sdtContent>
    </w:sdt>
    <w:sdt>
      <w:sdtPr>
        <w:tag w:val="goog_rdk_122"/>
      </w:sdtPr>
      <w:sdtContent>
        <w:p w:rsidR="00000000" w:rsidDel="00000000" w:rsidP="00000000" w:rsidRDefault="00000000" w:rsidRPr="00000000" w14:paraId="00000021">
          <w:pPr>
            <w:jc w:val="both"/>
            <w:rPr>
              <w:del w:author="Shallin Busch - NOAA Federal" w:id="22" w:date="2020-04-07T04:42:12Z"/>
              <w:color w:val="191919"/>
              <w:highlight w:val="white"/>
            </w:rPr>
          </w:pPr>
          <w:sdt>
            <w:sdtPr>
              <w:tag w:val="goog_rdk_118"/>
            </w:sdtPr>
            <w:sdtContent>
              <w:ins w:author="Shallin Busch - NOAA Federal" w:id="20" w:date="2020-04-07T05:13:40Z">
                <w:sdt>
                  <w:sdtPr>
                    <w:tag w:val="goog_rdk_119"/>
                  </w:sdtPr>
                  <w:sdtContent>
                    <w:del w:author="Shallin Busch - NOAA Federal" w:id="22" w:date="2020-04-07T04:42:12Z"/>
                  </w:sdtContent>
                </w:sdt>
              </w:ins>
              <w:sdt>
                <w:sdtPr>
                  <w:tag w:val="goog_rdk_120"/>
                </w:sdtPr>
                <w:sdtContent>
                  <w:ins w:author="Shallin Busch - NOAA Federal" w:id="20" w:date="2020-04-07T05:13:40Z">
                    <w:del w:author="Shallin Busch - NOAA Federal" w:id="22" w:date="2020-04-07T04:42:12Z">
                      <w:r w:rsidDel="00000000" w:rsidR="00000000" w:rsidRPr="00000000">
                        <w:rPr>
                          <w:color w:val="191919"/>
                          <w:highlight w:val="white"/>
                          <w:rtl w:val="0"/>
                          <w:rPrChange w:author="Shallin Busch - NOAA Federal" w:id="21" w:date="2020-04-07T04:26:14Z">
                            <w:rPr>
                              <w:color w:val="191919"/>
                              <w:highlight w:val="white"/>
                            </w:rPr>
                          </w:rPrChange>
                        </w:rPr>
                        <w:delText xml:space="preserve">Every 96hours aquaria were cleaned during the day conditions period to minimize disruption to target water chemistry. Detritus and krill carcasses were removed via siphoning after recording for mortality. </w:delText>
                      </w:r>
                    </w:del>
                  </w:ins>
                </w:sdtContent>
              </w:sdt>
              <w:ins w:author="Shallin Busch - NOAA Federal" w:id="20" w:date="2020-04-07T05:13:40Z">
                <w:del w:author="Shallin Busch - NOAA Federal" w:id="22" w:date="2020-04-07T04:42:12Z"/>
              </w:ins>
            </w:sdtContent>
          </w:sdt>
          <w:sdt>
            <w:sdtPr>
              <w:tag w:val="goog_rdk_121"/>
            </w:sdtPr>
            <w:sdtContent>
              <w:del w:author="Shallin Busch - NOAA Federal" w:id="22" w:date="2020-04-07T04:42:12Z">
                <w:r w:rsidDel="00000000" w:rsidR="00000000" w:rsidRPr="00000000">
                  <w:rPr>
                    <w:rtl w:val="0"/>
                  </w:rPr>
                </w:r>
              </w:del>
            </w:sdtContent>
          </w:sdt>
        </w:p>
      </w:sdtContent>
    </w:sdt>
    <w:sdt>
      <w:sdtPr>
        <w:tag w:val="goog_rdk_125"/>
      </w:sdtPr>
      <w:sdtContent>
        <w:p w:rsidR="00000000" w:rsidDel="00000000" w:rsidP="00000000" w:rsidRDefault="00000000" w:rsidRPr="00000000" w14:paraId="00000022">
          <w:pPr>
            <w:jc w:val="both"/>
            <w:rPr>
              <w:ins w:author="Shallin Busch - NOAA Federal" w:id="22" w:date="2020-04-07T04:42:12Z"/>
              <w:color w:val="191919"/>
              <w:highlight w:val="white"/>
            </w:rPr>
          </w:pPr>
          <w:sdt>
            <w:sdtPr>
              <w:tag w:val="goog_rdk_124"/>
            </w:sdtPr>
            <w:sdtContent>
              <w:ins w:author="Shallin Busch - NOAA Federal" w:id="22" w:date="2020-04-07T04:42:12Z">
                <w:r w:rsidDel="00000000" w:rsidR="00000000" w:rsidRPr="00000000">
                  <w:rPr>
                    <w:rtl w:val="0"/>
                  </w:rPr>
                </w:r>
              </w:ins>
            </w:sdtContent>
          </w:sdt>
        </w:p>
      </w:sdtContent>
    </w:sdt>
    <w:sdt>
      <w:sdtPr>
        <w:tag w:val="goog_rdk_127"/>
      </w:sdtPr>
      <w:sdtContent>
        <w:p w:rsidR="00000000" w:rsidDel="00000000" w:rsidP="00000000" w:rsidRDefault="00000000" w:rsidRPr="00000000" w14:paraId="00000023">
          <w:pPr>
            <w:jc w:val="both"/>
            <w:rPr>
              <w:ins w:author="Shallin Busch - NOAA Federal" w:id="22" w:date="2020-04-07T04:42:12Z"/>
              <w:color w:val="191919"/>
              <w:highlight w:val="white"/>
            </w:rPr>
          </w:pPr>
          <w:sdt>
            <w:sdtPr>
              <w:tag w:val="goog_rdk_126"/>
            </w:sdtPr>
            <w:sdtContent>
              <w:ins w:author="Shallin Busch - NOAA Federal" w:id="22" w:date="2020-04-07T04:42:12Z">
                <w:r w:rsidDel="00000000" w:rsidR="00000000" w:rsidRPr="00000000">
                  <w:rPr>
                    <w:color w:val="191919"/>
                    <w:highlight w:val="white"/>
                    <w:rtl w:val="0"/>
                  </w:rPr>
                  <w:t xml:space="preserve">Respirometry</w:t>
                </w:r>
              </w:ins>
            </w:sdtContent>
          </w:sdt>
        </w:p>
      </w:sdtContent>
    </w:sdt>
    <w:sdt>
      <w:sdtPr>
        <w:tag w:val="goog_rdk_129"/>
      </w:sdtPr>
      <w:sdtContent>
        <w:p w:rsidR="00000000" w:rsidDel="00000000" w:rsidP="00000000" w:rsidRDefault="00000000" w:rsidRPr="00000000" w14:paraId="00000024">
          <w:pPr>
            <w:spacing w:after="160" w:lineRule="auto"/>
            <w:jc w:val="both"/>
            <w:rPr>
              <w:ins w:author="Shallin Busch - NOAA Federal" w:id="22" w:date="2020-04-07T04:42:12Z"/>
              <w:color w:val="191919"/>
              <w:highlight w:val="white"/>
            </w:rPr>
          </w:pPr>
          <w:sdt>
            <w:sdtPr>
              <w:tag w:val="goog_rdk_128"/>
            </w:sdtPr>
            <w:sdtContent>
              <w:ins w:author="Shallin Busch - NOAA Federal" w:id="22" w:date="2020-04-07T04:42:12Z">
                <w:r w:rsidDel="00000000" w:rsidR="00000000" w:rsidRPr="00000000">
                  <w:rPr>
                    <w:color w:val="191919"/>
                    <w:highlight w:val="white"/>
                    <w:rtl w:val="0"/>
                  </w:rPr>
                  <w:t xml:space="preserve">Respirometry trials occurred over the course of four, two hours rounds over a period of two days; recording animal’s respirometry rates during the “night” period. Selection of MOATs aquaria and corresponding animals was balanced against individual MOAT’s mortality (remaining biomass), treatments, spread across days of respirometry trials (2-days) and the rounds of trials (2-rounds) in a given day. </w:t>
                </w:r>
                <w:r w:rsidDel="00000000" w:rsidR="00000000" w:rsidRPr="00000000">
                  <w:rPr>
                    <w:rtl w:val="0"/>
                  </w:rPr>
                </w:r>
              </w:ins>
            </w:sdtContent>
          </w:sdt>
        </w:p>
      </w:sdtContent>
    </w:sdt>
    <w:sdt>
      <w:sdtPr>
        <w:tag w:val="goog_rdk_131"/>
      </w:sdtPr>
      <w:sdtContent>
        <w:p w:rsidR="00000000" w:rsidDel="00000000" w:rsidP="00000000" w:rsidRDefault="00000000" w:rsidRPr="00000000" w14:paraId="00000025">
          <w:pPr>
            <w:jc w:val="both"/>
            <w:rPr>
              <w:ins w:author="Shallin Busch - NOAA Federal" w:id="22" w:date="2020-04-07T04:42:12Z"/>
              <w:color w:val="191919"/>
              <w:highlight w:val="white"/>
            </w:rPr>
          </w:pPr>
          <w:sdt>
            <w:sdtPr>
              <w:tag w:val="goog_rdk_130"/>
            </w:sdtPr>
            <w:sdtContent>
              <w:ins w:author="Shallin Busch - NOAA Federal" w:id="22" w:date="2020-04-07T04:42:12Z">
                <w:r w:rsidDel="00000000" w:rsidR="00000000" w:rsidRPr="00000000">
                  <w:rPr>
                    <w:rtl w:val="0"/>
                  </w:rPr>
                </w:r>
              </w:ins>
            </w:sdtContent>
          </w:sdt>
        </w:p>
      </w:sdtContent>
    </w:sdt>
    <w:sdt>
      <w:sdtPr>
        <w:tag w:val="goog_rdk_134"/>
      </w:sdtPr>
      <w:sdtContent>
        <w:p w:rsidR="00000000" w:rsidDel="00000000" w:rsidP="00000000" w:rsidRDefault="00000000" w:rsidRPr="00000000" w14:paraId="00000026">
          <w:pPr>
            <w:jc w:val="both"/>
            <w:rPr>
              <w:ins w:author="Shallin Busch - NOAA Federal" w:id="23" w:date="2020-04-07T04:27:36Z"/>
              <w:color w:val="191919"/>
              <w:highlight w:val="white"/>
            </w:rPr>
          </w:pPr>
          <w:sdt>
            <w:sdtPr>
              <w:tag w:val="goog_rdk_133"/>
            </w:sdtPr>
            <w:sdtContent>
              <w:ins w:author="Shallin Busch - NOAA Federal" w:id="23" w:date="2020-04-07T04:27:36Z">
                <w:r w:rsidDel="00000000" w:rsidR="00000000" w:rsidRPr="00000000">
                  <w:rPr>
                    <w:color w:val="191919"/>
                    <w:highlight w:val="white"/>
                    <w:rtl w:val="0"/>
                  </w:rPr>
                  <w:t xml:space="preserve">Lipid analysis </w:t>
                </w:r>
              </w:ins>
            </w:sdtContent>
          </w:sdt>
        </w:p>
      </w:sdtContent>
    </w:sdt>
    <w:sdt>
      <w:sdtPr>
        <w:tag w:val="goog_rdk_136"/>
      </w:sdtPr>
      <w:sdtContent>
        <w:p w:rsidR="00000000" w:rsidDel="00000000" w:rsidP="00000000" w:rsidRDefault="00000000" w:rsidRPr="00000000" w14:paraId="00000027">
          <w:pPr>
            <w:jc w:val="both"/>
            <w:rPr>
              <w:ins w:author="Shallin Busch - NOAA Federal" w:id="23" w:date="2020-04-07T04:27:36Z"/>
              <w:color w:val="191919"/>
              <w:highlight w:val="white"/>
            </w:rPr>
          </w:pPr>
          <w:sdt>
            <w:sdtPr>
              <w:tag w:val="goog_rdk_135"/>
            </w:sdtPr>
            <w:sdtContent>
              <w:ins w:author="Shallin Busch - NOAA Federal" w:id="23" w:date="2020-04-07T04:27:36Z">
                <w:r w:rsidDel="00000000" w:rsidR="00000000" w:rsidRPr="00000000">
                  <w:rPr>
                    <w:color w:val="191919"/>
                    <w:highlight w:val="white"/>
                    <w:rtl w:val="0"/>
                  </w:rPr>
                  <w:t xml:space="preserve">Ten hours after collection on September 10, 2019 four, ~100 mg samples of freshly caught krill were collected and flash frozen to reflect the lipid profile of wild krill (N≅3 krill per sample). These animals we held outside of the </w:t>
                </w:r>
                <w:r w:rsidDel="00000000" w:rsidR="00000000" w:rsidRPr="00000000">
                  <w:rPr>
                    <w:color w:val="191919"/>
                    <w:highlight w:val="white"/>
                    <w:rtl w:val="0"/>
                  </w:rPr>
                  <w:t xml:space="preserve">experimental</w:t>
                </w:r>
                <w:r w:rsidDel="00000000" w:rsidR="00000000" w:rsidRPr="00000000">
                  <w:rPr>
                    <w:color w:val="191919"/>
                    <w:highlight w:val="white"/>
                    <w:rtl w:val="0"/>
                  </w:rPr>
                  <w:t xml:space="preserve"> system under temperature control and </w:t>
                </w:r>
                <w:r w:rsidDel="00000000" w:rsidR="00000000" w:rsidRPr="00000000">
                  <w:rPr>
                    <w:color w:val="191919"/>
                    <w:highlight w:val="white"/>
                    <w:rtl w:val="0"/>
                  </w:rPr>
                  <w:t xml:space="preserve">aeration</w:t>
                </w:r>
                <w:r w:rsidDel="00000000" w:rsidR="00000000" w:rsidRPr="00000000">
                  <w:rPr>
                    <w:color w:val="191919"/>
                    <w:highlight w:val="white"/>
                    <w:rtl w:val="0"/>
                  </w:rPr>
                  <w:t xml:space="preserve">, under starvation conditions. </w:t>
                </w:r>
              </w:ins>
            </w:sdtContent>
          </w:sdt>
        </w:p>
      </w:sdtContent>
    </w:sdt>
    <w:sdt>
      <w:sdtPr>
        <w:tag w:val="goog_rdk_138"/>
      </w:sdtPr>
      <w:sdtContent>
        <w:p w:rsidR="00000000" w:rsidDel="00000000" w:rsidP="00000000" w:rsidRDefault="00000000" w:rsidRPr="00000000" w14:paraId="00000028">
          <w:pPr>
            <w:jc w:val="both"/>
            <w:rPr>
              <w:ins w:author="Shallin Busch - NOAA Federal" w:id="23" w:date="2020-04-07T04:27:36Z"/>
              <w:color w:val="191919"/>
              <w:highlight w:val="white"/>
            </w:rPr>
          </w:pPr>
          <w:sdt>
            <w:sdtPr>
              <w:tag w:val="goog_rdk_137"/>
            </w:sdtPr>
            <w:sdtContent>
              <w:ins w:author="Shallin Busch - NOAA Federal" w:id="23" w:date="2020-04-07T04:27:36Z">
                <w:r w:rsidDel="00000000" w:rsidR="00000000" w:rsidRPr="00000000">
                  <w:rPr>
                    <w:rtl w:val="0"/>
                  </w:rPr>
                </w:r>
              </w:ins>
            </w:sdtContent>
          </w:sdt>
        </w:p>
      </w:sdtContent>
    </w:sdt>
    <w:sdt>
      <w:sdtPr>
        <w:tag w:val="goog_rdk_140"/>
      </w:sdtPr>
      <w:sdtContent>
        <w:p w:rsidR="00000000" w:rsidDel="00000000" w:rsidP="00000000" w:rsidRDefault="00000000" w:rsidRPr="00000000" w14:paraId="00000029">
          <w:pPr>
            <w:jc w:val="both"/>
            <w:rPr>
              <w:ins w:author="Shallin Busch - NOAA Federal" w:id="23" w:date="2020-04-07T04:27:36Z"/>
              <w:color w:val="191919"/>
              <w:highlight w:val="white"/>
            </w:rPr>
          </w:pPr>
          <w:sdt>
            <w:sdtPr>
              <w:tag w:val="goog_rdk_139"/>
            </w:sdtPr>
            <w:sdtContent>
              <w:ins w:author="Shallin Busch - NOAA Federal" w:id="23" w:date="2020-04-07T04:27:36Z">
                <w:r w:rsidDel="00000000" w:rsidR="00000000" w:rsidRPr="00000000">
                  <w:rPr>
                    <w:rtl w:val="0"/>
                  </w:rPr>
                </w:r>
              </w:ins>
            </w:sdtContent>
          </w:sdt>
        </w:p>
      </w:sdtContent>
    </w:sdt>
    <w:sdt>
      <w:sdtPr>
        <w:tag w:val="goog_rdk_142"/>
      </w:sdtPr>
      <w:sdtContent>
        <w:p w:rsidR="00000000" w:rsidDel="00000000" w:rsidP="00000000" w:rsidRDefault="00000000" w:rsidRPr="00000000" w14:paraId="0000002A">
          <w:pPr>
            <w:jc w:val="both"/>
            <w:rPr>
              <w:ins w:author="Shallin Busch - NOAA Federal" w:id="23" w:date="2020-04-07T04:27:36Z"/>
              <w:color w:val="191919"/>
              <w:highlight w:val="white"/>
            </w:rPr>
          </w:pPr>
          <w:sdt>
            <w:sdtPr>
              <w:tag w:val="goog_rdk_141"/>
            </w:sdtPr>
            <w:sdtContent>
              <w:ins w:author="Shallin Busch - NOAA Federal" w:id="23" w:date="2020-04-07T04:27:36Z">
                <w:r w:rsidDel="00000000" w:rsidR="00000000" w:rsidRPr="00000000">
                  <w:rPr>
                    <w:rtl w:val="0"/>
                  </w:rPr>
                </w:r>
              </w:ins>
            </w:sdtContent>
          </w:sdt>
        </w:p>
      </w:sdtContent>
    </w:sdt>
    <w:sdt>
      <w:sdtPr>
        <w:tag w:val="goog_rdk_144"/>
      </w:sdtPr>
      <w:sdtContent>
        <w:p w:rsidR="00000000" w:rsidDel="00000000" w:rsidP="00000000" w:rsidRDefault="00000000" w:rsidRPr="00000000" w14:paraId="0000002B">
          <w:pPr>
            <w:jc w:val="both"/>
            <w:rPr>
              <w:ins w:author="Shallin Busch - NOAA Federal" w:id="23" w:date="2020-04-07T04:27:36Z"/>
              <w:color w:val="191919"/>
              <w:highlight w:val="white"/>
            </w:rPr>
          </w:pPr>
          <w:sdt>
            <w:sdtPr>
              <w:tag w:val="goog_rdk_143"/>
            </w:sdtPr>
            <w:sdtContent>
              <w:ins w:author="Shallin Busch - NOAA Federal" w:id="23" w:date="2020-04-07T04:27:36Z">
                <w:r w:rsidDel="00000000" w:rsidR="00000000" w:rsidRPr="00000000">
                  <w:rPr>
                    <w:color w:val="191919"/>
                    <w:highlight w:val="white"/>
                    <w:rtl w:val="0"/>
                  </w:rPr>
                  <w:t xml:space="preserve">Information here from Louise re methods</w:t>
                </w:r>
              </w:ins>
            </w:sdtContent>
          </w:sdt>
        </w:p>
      </w:sdtContent>
    </w:sdt>
    <w:sdt>
      <w:sdtPr>
        <w:tag w:val="goog_rdk_146"/>
      </w:sdtPr>
      <w:sdtContent>
        <w:p w:rsidR="00000000" w:rsidDel="00000000" w:rsidP="00000000" w:rsidRDefault="00000000" w:rsidRPr="00000000" w14:paraId="0000002C">
          <w:pPr>
            <w:jc w:val="both"/>
            <w:rPr>
              <w:ins w:author="Shallin Busch - NOAA Federal" w:id="23" w:date="2020-04-07T04:27:36Z"/>
              <w:color w:val="191919"/>
              <w:highlight w:val="white"/>
            </w:rPr>
          </w:pPr>
          <w:sdt>
            <w:sdtPr>
              <w:tag w:val="goog_rdk_145"/>
            </w:sdtPr>
            <w:sdtContent>
              <w:ins w:author="Shallin Busch - NOAA Federal" w:id="23" w:date="2020-04-07T04:27:36Z">
                <w:r w:rsidDel="00000000" w:rsidR="00000000" w:rsidRPr="00000000">
                  <w:rPr>
                    <w:rtl w:val="0"/>
                  </w:rPr>
                </w:r>
              </w:ins>
            </w:sdtContent>
          </w:sdt>
        </w:p>
      </w:sdtContent>
    </w:sdt>
    <w:sdt>
      <w:sdtPr>
        <w:tag w:val="goog_rdk_148"/>
      </w:sdtPr>
      <w:sdtContent>
        <w:p w:rsidR="00000000" w:rsidDel="00000000" w:rsidP="00000000" w:rsidRDefault="00000000" w:rsidRPr="00000000" w14:paraId="0000002D">
          <w:pPr>
            <w:jc w:val="both"/>
            <w:rPr>
              <w:ins w:author="Shallin Busch - NOAA Federal" w:id="23" w:date="2020-04-07T04:27:36Z"/>
              <w:color w:val="191919"/>
              <w:highlight w:val="white"/>
            </w:rPr>
          </w:pPr>
          <w:sdt>
            <w:sdtPr>
              <w:tag w:val="goog_rdk_147"/>
            </w:sdtPr>
            <w:sdtContent>
              <w:ins w:author="Shallin Busch - NOAA Federal" w:id="23" w:date="2020-04-07T04:27:36Z">
                <w:r w:rsidDel="00000000" w:rsidR="00000000" w:rsidRPr="00000000">
                  <w:rPr>
                    <w:color w:val="191919"/>
                    <w:highlight w:val="white"/>
                    <w:rtl w:val="0"/>
                  </w:rPr>
                  <w:t xml:space="preserve">Statistics</w:t>
                </w:r>
              </w:ins>
            </w:sdtContent>
          </w:sdt>
        </w:p>
      </w:sdtContent>
    </w:sdt>
    <w:sdt>
      <w:sdtPr>
        <w:tag w:val="goog_rdk_151"/>
      </w:sdtPr>
      <w:sdtContent>
        <w:p w:rsidR="00000000" w:rsidDel="00000000" w:rsidP="00000000" w:rsidRDefault="00000000" w:rsidRPr="00000000" w14:paraId="0000002E">
          <w:pPr>
            <w:jc w:val="both"/>
            <w:rPr>
              <w:ins w:author="Shallin Busch - NOAA Federal" w:id="23" w:date="2020-04-07T04:27:36Z"/>
              <w:color w:val="191919"/>
              <w:highlight w:val="white"/>
            </w:rPr>
          </w:pPr>
          <w:sdt>
            <w:sdtPr>
              <w:tag w:val="goog_rdk_149"/>
            </w:sdtPr>
            <w:sdtContent>
              <w:ins w:author="Shallin Busch - NOAA Federal" w:id="23" w:date="2020-04-07T04:27:36Z">
                <w:r w:rsidDel="00000000" w:rsidR="00000000" w:rsidRPr="00000000">
                  <w:rPr>
                    <w:color w:val="191919"/>
                    <w:highlight w:val="white"/>
                    <w:rtl w:val="0"/>
                  </w:rPr>
                  <w:t xml:space="preserve">Survival: </w:t>
                </w:r>
                <w:r w:rsidDel="00000000" w:rsidR="00000000" w:rsidRPr="00000000">
                  <w:rPr>
                    <w:color w:val="191919"/>
                    <w:highlight w:val="white"/>
                    <w:rtl w:val="0"/>
                  </w:rPr>
                  <w:t xml:space="preserve">At the end of the study, it was clear that not all mortalities were captured by visual assessment.  </w:t>
                </w:r>
              </w:ins>
              <w:sdt>
                <w:sdtPr>
                  <w:tag w:val="goog_rdk_150"/>
                </w:sdtPr>
                <w:sdtContent>
                  <w:commentRangeStart w:id="19"/>
                </w:sdtContent>
              </w:sdt>
              <w:ins w:author="Shallin Busch - NOAA Federal" w:id="23" w:date="2020-04-07T04:27:36Z">
                <w:r w:rsidDel="00000000" w:rsidR="00000000" w:rsidRPr="00000000">
                  <w:rPr>
                    <w:color w:val="191919"/>
                    <w:highlight w:val="white"/>
                    <w:rtl w:val="0"/>
                  </w:rPr>
                  <w:t xml:space="preserve">We assumed that these mortalities were spread evenly (in whole numbers) across all days that krill were held in the lab. </w:t>
                </w:r>
                <w:commentRangeEnd w:id="19"/>
                <w:r w:rsidDel="00000000" w:rsidR="00000000" w:rsidRPr="00000000">
                  <w:commentReference w:id="19"/>
                </w:r>
                <w:r w:rsidDel="00000000" w:rsidR="00000000" w:rsidRPr="00000000">
                  <w:rPr>
                    <w:rtl w:val="0"/>
                  </w:rPr>
                </w:r>
              </w:ins>
            </w:sdtContent>
          </w:sdt>
        </w:p>
      </w:sdtContent>
    </w:sdt>
    <w:sdt>
      <w:sdtPr>
        <w:tag w:val="goog_rdk_153"/>
      </w:sdtPr>
      <w:sdtContent>
        <w:p w:rsidR="00000000" w:rsidDel="00000000" w:rsidP="00000000" w:rsidRDefault="00000000" w:rsidRPr="00000000" w14:paraId="0000002F">
          <w:pPr>
            <w:jc w:val="both"/>
            <w:rPr>
              <w:ins w:author="Shallin Busch - NOAA Federal" w:id="23" w:date="2020-04-07T04:27:36Z"/>
              <w:color w:val="191919"/>
              <w:highlight w:val="white"/>
            </w:rPr>
          </w:pPr>
          <w:sdt>
            <w:sdtPr>
              <w:tag w:val="goog_rdk_152"/>
            </w:sdtPr>
            <w:sdtContent>
              <w:ins w:author="Shallin Busch - NOAA Federal" w:id="23" w:date="2020-04-07T04:27:36Z">
                <w:r w:rsidDel="00000000" w:rsidR="00000000" w:rsidRPr="00000000">
                  <w:rPr>
                    <w:rtl w:val="0"/>
                  </w:rPr>
                </w:r>
              </w:ins>
            </w:sdtContent>
          </w:sdt>
        </w:p>
      </w:sdtContent>
    </w:sdt>
    <w:sdt>
      <w:sdtPr>
        <w:tag w:val="goog_rdk_155"/>
      </w:sdtPr>
      <w:sdtContent>
        <w:p w:rsidR="00000000" w:rsidDel="00000000" w:rsidP="00000000" w:rsidRDefault="00000000" w:rsidRPr="00000000" w14:paraId="00000030">
          <w:pPr>
            <w:jc w:val="both"/>
            <w:rPr>
              <w:ins w:author="Shallin Busch - NOAA Federal" w:id="23" w:date="2020-04-07T04:27:36Z"/>
              <w:color w:val="191919"/>
              <w:highlight w:val="white"/>
            </w:rPr>
          </w:pPr>
          <w:sdt>
            <w:sdtPr>
              <w:tag w:val="goog_rdk_154"/>
            </w:sdtPr>
            <w:sdtContent>
              <w:ins w:author="Shallin Busch - NOAA Federal" w:id="23" w:date="2020-04-07T04:27:36Z">
                <w:r w:rsidDel="00000000" w:rsidR="00000000" w:rsidRPr="00000000">
                  <w:rPr>
                    <w:rtl w:val="0"/>
                  </w:rPr>
                </w:r>
              </w:ins>
            </w:sdtContent>
          </w:sdt>
        </w:p>
      </w:sdtContent>
    </w:sdt>
    <w:sdt>
      <w:sdtPr>
        <w:tag w:val="goog_rdk_158"/>
      </w:sdtPr>
      <w:sdtContent>
        <w:p w:rsidR="00000000" w:rsidDel="00000000" w:rsidP="00000000" w:rsidRDefault="00000000" w:rsidRPr="00000000" w14:paraId="00000031">
          <w:pPr>
            <w:jc w:val="both"/>
            <w:rPr>
              <w:del w:author="Shallin Busch - NOAA Federal" w:id="23" w:date="2020-04-07T04:27:36Z"/>
              <w:color w:val="000000"/>
            </w:rPr>
          </w:pPr>
          <w:sdt>
            <w:sdtPr>
              <w:tag w:val="goog_rdk_157"/>
            </w:sdtPr>
            <w:sdtContent>
              <w:del w:author="Shallin Busch - NOAA Federal" w:id="23" w:date="2020-04-07T04:27:36Z">
                <w:r w:rsidDel="00000000" w:rsidR="00000000" w:rsidRPr="00000000">
                  <w:rPr>
                    <w:color w:val="000000"/>
                    <w:rtl w:val="0"/>
                  </w:rPr>
                  <w:delText xml:space="preserve">A wild krill cohort was subsampled from the 10SEP20 tow, not sorted into the MOATS aquaria, left in a temperature control environmental chamber with bubbler for an 10hour fast, and prepped for lipids analysis following the fast. Four wild lipid samples were prepared across 13 individual </w:delText>
                </w:r>
                <w:r w:rsidDel="00000000" w:rsidR="00000000" w:rsidRPr="00000000">
                  <w:rPr>
                    <w:i w:val="1"/>
                    <w:color w:val="191919"/>
                    <w:highlight w:val="white"/>
                    <w:rtl w:val="0"/>
                  </w:rPr>
                  <w:delText xml:space="preserve">Euphausia pacifica</w:delText>
                </w:r>
                <w:r w:rsidDel="00000000" w:rsidR="00000000" w:rsidRPr="00000000">
                  <w:rPr>
                    <w:color w:val="191919"/>
                    <w:highlight w:val="white"/>
                    <w:rtl w:val="0"/>
                  </w:rPr>
                  <w:delText xml:space="preserve"> krill</w:delText>
                </w:r>
                <w:r w:rsidDel="00000000" w:rsidR="00000000" w:rsidRPr="00000000">
                  <w:rPr>
                    <w:color w:val="000000"/>
                    <w:rtl w:val="0"/>
                  </w:rPr>
                  <w:delText xml:space="preserve">. </w:delText>
                </w:r>
              </w:del>
            </w:sdtContent>
          </w:sdt>
        </w:p>
      </w:sdtContent>
    </w:sdt>
    <w:p w:rsidR="00000000" w:rsidDel="00000000" w:rsidP="00000000" w:rsidRDefault="00000000" w:rsidRPr="00000000" w14:paraId="00000032">
      <w:pPr>
        <w:jc w:val="both"/>
        <w:rPr>
          <w:color w:val="191919"/>
          <w:highlight w:val="white"/>
        </w:rPr>
      </w:pPr>
      <w:r w:rsidDel="00000000" w:rsidR="00000000" w:rsidRPr="00000000">
        <w:rPr>
          <w:rtl w:val="0"/>
        </w:rPr>
      </w:r>
    </w:p>
    <w:sdt>
      <w:sdtPr>
        <w:tag w:val="goog_rdk_161"/>
      </w:sdtPr>
      <w:sdtContent>
        <w:p w:rsidR="00000000" w:rsidDel="00000000" w:rsidP="00000000" w:rsidRDefault="00000000" w:rsidRPr="00000000" w14:paraId="00000033">
          <w:pPr>
            <w:jc w:val="both"/>
            <w:rPr>
              <w:del w:author="Shallin Busch - NOAA Federal" w:id="24" w:date="2020-04-07T04:28:02Z"/>
              <w:color w:val="191919"/>
              <w:highlight w:val="white"/>
            </w:rPr>
          </w:pPr>
          <w:sdt>
            <w:sdtPr>
              <w:tag w:val="goog_rdk_160"/>
            </w:sdtPr>
            <w:sdtContent>
              <w:del w:author="Shallin Busch - NOAA Federal" w:id="24" w:date="2020-04-07T04:28:02Z">
                <w:r w:rsidDel="00000000" w:rsidR="00000000" w:rsidRPr="00000000">
                  <w:rPr>
                    <w:color w:val="191919"/>
                    <w:highlight w:val="white"/>
                    <w:rtl w:val="0"/>
                  </w:rPr>
                  <w:delText xml:space="preserve">Following 11day acclimation period MOATs were divided into treatments to allow equity in percent survival across MOATs.  </w:delText>
                </w:r>
              </w:del>
            </w:sdtContent>
          </w:sdt>
        </w:p>
      </w:sdtContent>
    </w:sdt>
    <w:p w:rsidR="00000000" w:rsidDel="00000000" w:rsidP="00000000" w:rsidRDefault="00000000" w:rsidRPr="00000000" w14:paraId="00000034">
      <w:pPr>
        <w:jc w:val="both"/>
        <w:rPr>
          <w:color w:val="191919"/>
          <w:highlight w:val="white"/>
        </w:rPr>
      </w:pPr>
      <w:r w:rsidDel="00000000" w:rsidR="00000000" w:rsidRPr="00000000">
        <w:rPr>
          <w:rtl w:val="0"/>
        </w:rPr>
      </w:r>
    </w:p>
    <w:p w:rsidR="00000000" w:rsidDel="00000000" w:rsidP="00000000" w:rsidRDefault="00000000" w:rsidRPr="00000000" w14:paraId="00000035">
      <w:pPr>
        <w:jc w:val="both"/>
        <w:rPr>
          <w:color w:val="191919"/>
          <w:highlight w:val="white"/>
        </w:rPr>
      </w:pPr>
      <w:sdt>
        <w:sdtPr>
          <w:tag w:val="goog_rdk_163"/>
        </w:sdtPr>
        <w:sdtContent>
          <w:del w:author="Shallin Busch - NOAA Federal" w:id="25" w:date="2020-04-07T04:04:04Z">
            <w:r w:rsidDel="00000000" w:rsidR="00000000" w:rsidRPr="00000000">
              <w:rPr>
                <w:color w:val="191919"/>
                <w:highlight w:val="white"/>
                <w:rtl w:val="0"/>
              </w:rPr>
              <w:delText xml:space="preserve">The system was continuously monitored. Temperature, </w:delText>
            </w:r>
          </w:del>
          <w:sdt>
            <w:sdtPr>
              <w:tag w:val="goog_rdk_164"/>
            </w:sdtPr>
            <w:sdtContent>
              <w:commentRangeStart w:id="20"/>
            </w:sdtContent>
          </w:sdt>
          <w:del w:author="Shallin Busch - NOAA Federal" w:id="25" w:date="2020-04-07T04:04:04Z">
            <w:r w:rsidDel="00000000" w:rsidR="00000000" w:rsidRPr="00000000">
              <w:rPr>
                <w:color w:val="191919"/>
                <w:highlight w:val="white"/>
                <w:rtl w:val="0"/>
              </w:rPr>
              <w:delText xml:space="preserve">pH</w:delText>
            </w:r>
            <w:commentRangeEnd w:id="20"/>
            <w:r w:rsidDel="00000000" w:rsidR="00000000" w:rsidRPr="00000000">
              <w:commentReference w:id="20"/>
            </w:r>
            <w:r w:rsidDel="00000000" w:rsidR="00000000" w:rsidRPr="00000000">
              <w:rPr>
                <w:color w:val="191919"/>
                <w:highlight w:val="white"/>
                <w:rtl w:val="0"/>
              </w:rPr>
              <w:delText xml:space="preserve">, and dissolved oxygen were regulated via </w:delText>
            </w:r>
            <w:sdt>
              <w:sdtPr>
                <w:tag w:val="goog_rdk_165"/>
              </w:sdtPr>
              <w:sdtContent>
                <w:commentRangeStart w:id="21"/>
              </w:sdtContent>
            </w:sdt>
            <w:r w:rsidDel="00000000" w:rsidR="00000000" w:rsidRPr="00000000">
              <w:rPr>
                <w:color w:val="191919"/>
                <w:highlight w:val="white"/>
                <w:rtl w:val="0"/>
              </w:rPr>
              <w:delText xml:space="preserve">lab view software </w:delText>
            </w:r>
            <w:commentRangeEnd w:id="21"/>
            <w:r w:rsidDel="00000000" w:rsidR="00000000" w:rsidRPr="00000000">
              <w:commentReference w:id="21"/>
            </w:r>
            <w:r w:rsidDel="00000000" w:rsidR="00000000" w:rsidRPr="00000000">
              <w:rPr>
                <w:color w:val="191919"/>
                <w:highlight w:val="white"/>
                <w:rtl w:val="0"/>
              </w:rPr>
              <w:delText xml:space="preserve">governing the MOATS’s assembly of Omega thermistors, Honeywell Durafet III probes (</w:delText>
            </w:r>
            <w:r w:rsidDel="00000000" w:rsidR="00000000" w:rsidRPr="00000000">
              <w:rPr>
                <w:color w:val="ff0000"/>
                <w:highlight w:val="white"/>
                <w:rtl w:val="0"/>
              </w:rPr>
              <w:delText xml:space="preserve">what type of pH scale</w:delText>
            </w:r>
            <w:r w:rsidDel="00000000" w:rsidR="00000000" w:rsidRPr="00000000">
              <w:rPr>
                <w:color w:val="191919"/>
                <w:highlight w:val="white"/>
                <w:rtl w:val="0"/>
              </w:rPr>
              <w:delText xml:space="preserve">), Vernier optical dissolved oxygen probes, and a flow control, solenoid valve. The lab view software (</w:delText>
            </w:r>
            <w:r w:rsidDel="00000000" w:rsidR="00000000" w:rsidRPr="00000000">
              <w:rPr>
                <w:color w:val="ff0000"/>
                <w:highlight w:val="white"/>
                <w:rtl w:val="0"/>
              </w:rPr>
              <w:delText xml:space="preserve">version needed</w:delText>
            </w:r>
            <w:r w:rsidDel="00000000" w:rsidR="00000000" w:rsidRPr="00000000">
              <w:rPr>
                <w:color w:val="191919"/>
                <w:highlight w:val="white"/>
                <w:rtl w:val="0"/>
              </w:rPr>
              <w:delText xml:space="preserve">) managed a data-driven feedback system between probes and thermistors to deliver the correct water chemistry and temperature as described in table (</w:delText>
            </w:r>
            <w:r w:rsidDel="00000000" w:rsidR="00000000" w:rsidRPr="00000000">
              <w:rPr>
                <w:color w:val="ff0000"/>
                <w:highlight w:val="white"/>
                <w:rtl w:val="0"/>
              </w:rPr>
              <w:delText xml:space="preserve">1A</w:delText>
            </w:r>
            <w:r w:rsidDel="00000000" w:rsidR="00000000" w:rsidRPr="00000000">
              <w:rPr>
                <w:color w:val="000000"/>
                <w:highlight w:val="white"/>
                <w:rtl w:val="0"/>
              </w:rPr>
              <w:delText xml:space="preserve">)</w:delText>
            </w:r>
          </w:del>
        </w:sdtContent>
      </w:sdt>
      <w:r w:rsidDel="00000000" w:rsidR="00000000" w:rsidRPr="00000000">
        <w:rPr>
          <w:color w:val="000000"/>
          <w:highlight w:val="white"/>
          <w:rtl w:val="0"/>
        </w:rPr>
        <w:t xml:space="preserve">.</w:t>
      </w:r>
      <w:r w:rsidDel="00000000" w:rsidR="00000000" w:rsidRPr="00000000">
        <w:rPr>
          <w:color w:val="191919"/>
          <w:highlight w:val="white"/>
          <w:rtl w:val="0"/>
        </w:rPr>
        <w:t xml:space="preserve"> </w:t>
      </w:r>
    </w:p>
    <w:p w:rsidR="00000000" w:rsidDel="00000000" w:rsidP="00000000" w:rsidRDefault="00000000" w:rsidRPr="00000000" w14:paraId="00000036">
      <w:pPr>
        <w:jc w:val="both"/>
        <w:rPr>
          <w:color w:val="191919"/>
          <w:highlight w:val="white"/>
        </w:rPr>
      </w:pPr>
      <w:r w:rsidDel="00000000" w:rsidR="00000000" w:rsidRPr="00000000">
        <w:rPr>
          <w:rtl w:val="0"/>
        </w:rPr>
      </w:r>
    </w:p>
    <w:p w:rsidR="00000000" w:rsidDel="00000000" w:rsidP="00000000" w:rsidRDefault="00000000" w:rsidRPr="00000000" w14:paraId="00000037">
      <w:pPr>
        <w:jc w:val="both"/>
        <w:rPr>
          <w:color w:val="191919"/>
          <w:highlight w:val="white"/>
        </w:rPr>
      </w:pPr>
      <w:r w:rsidDel="00000000" w:rsidR="00000000" w:rsidRPr="00000000">
        <w:rPr>
          <w:rtl w:val="0"/>
        </w:rPr>
      </w:r>
    </w:p>
    <w:p w:rsidR="00000000" w:rsidDel="00000000" w:rsidP="00000000" w:rsidRDefault="00000000" w:rsidRPr="00000000" w14:paraId="00000038">
      <w:pPr>
        <w:jc w:val="both"/>
        <w:rPr>
          <w:color w:val="191919"/>
          <w:highlight w:val="white"/>
        </w:rPr>
      </w:pPr>
      <w:r w:rsidDel="00000000" w:rsidR="00000000" w:rsidRPr="00000000">
        <w:rPr>
          <w:rtl w:val="0"/>
        </w:rPr>
      </w:r>
    </w:p>
    <w:tbl>
      <w:tblPr>
        <w:tblStyle w:val="Table3"/>
        <w:tblW w:w="9623.999999999998"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16"/>
        <w:gridCol w:w="910"/>
        <w:gridCol w:w="910"/>
        <w:gridCol w:w="910"/>
        <w:gridCol w:w="1432"/>
        <w:gridCol w:w="1785"/>
        <w:gridCol w:w="1188"/>
        <w:gridCol w:w="773"/>
        <w:tblGridChange w:id="0">
          <w:tblGrid>
            <w:gridCol w:w="1716"/>
            <w:gridCol w:w="910"/>
            <w:gridCol w:w="910"/>
            <w:gridCol w:w="910"/>
            <w:gridCol w:w="1432"/>
            <w:gridCol w:w="1785"/>
            <w:gridCol w:w="1188"/>
            <w:gridCol w:w="773"/>
          </w:tblGrid>
        </w:tblGridChange>
      </w:tblGrid>
      <w:tr>
        <w:trPr>
          <w:trHeight w:val="533" w:hRule="atLeast"/>
        </w:trPr>
        <w:tc>
          <w:tcPr>
            <w:gridSpan w:val="8"/>
          </w:tcPr>
          <w:p w:rsidR="00000000" w:rsidDel="00000000" w:rsidP="00000000" w:rsidRDefault="00000000" w:rsidRPr="00000000" w14:paraId="00000039">
            <w:pPr>
              <w:jc w:val="right"/>
              <w:rPr>
                <w:b w:val="1"/>
                <w:color w:val="000000"/>
              </w:rPr>
            </w:pPr>
            <w:r w:rsidDel="00000000" w:rsidR="00000000" w:rsidRPr="00000000">
              <w:rPr>
                <w:b w:val="1"/>
                <w:color w:val="000000"/>
                <w:rtl w:val="0"/>
              </w:rPr>
              <w:t xml:space="preserve">Table #1A – Placeholder for Title (please note this draft table differs from protocol)</w:t>
            </w:r>
          </w:p>
        </w:tc>
      </w:tr>
      <w:tr>
        <w:trPr>
          <w:trHeight w:val="533" w:hRule="atLeast"/>
        </w:trPr>
        <w:tc>
          <w:tcPr/>
          <w:p w:rsidR="00000000" w:rsidDel="00000000" w:rsidP="00000000" w:rsidRDefault="00000000" w:rsidRPr="00000000" w14:paraId="00000041">
            <w:pPr>
              <w:rPr>
                <w:b w:val="1"/>
                <w:color w:val="000000"/>
              </w:rPr>
            </w:pPr>
            <w:sdt>
              <w:sdtPr>
                <w:tag w:val="goog_rdk_166"/>
              </w:sdtPr>
              <w:sdtContent>
                <w:commentRangeStart w:id="22"/>
              </w:sdtContent>
            </w:sdt>
            <w:r w:rsidDel="00000000" w:rsidR="00000000" w:rsidRPr="00000000">
              <w:rPr>
                <w:b w:val="1"/>
                <w:color w:val="000000"/>
                <w:rtl w:val="0"/>
              </w:rPr>
              <w:t xml:space="preserve">Treatment</w:t>
            </w:r>
            <w:commentRangeEnd w:id="22"/>
            <w:r w:rsidDel="00000000" w:rsidR="00000000" w:rsidRPr="00000000">
              <w:commentReference w:id="22"/>
            </w:r>
            <w:r w:rsidDel="00000000" w:rsidR="00000000" w:rsidRPr="00000000">
              <w:rPr>
                <w:b w:val="1"/>
                <w:color w:val="000000"/>
                <w:rtl w:val="0"/>
              </w:rPr>
              <w:t xml:space="preserve"> Type</w:t>
              <w:br w:type="textWrapping"/>
              <w:t xml:space="preserve"> </w:t>
            </w:r>
          </w:p>
        </w:tc>
        <w:tc>
          <w:tcPr/>
          <w:p w:rsidR="00000000" w:rsidDel="00000000" w:rsidP="00000000" w:rsidRDefault="00000000" w:rsidRPr="00000000" w14:paraId="00000042">
            <w:pPr>
              <w:jc w:val="right"/>
              <w:rPr>
                <w:b w:val="1"/>
                <w:color w:val="000000"/>
              </w:rPr>
            </w:pPr>
            <w:r w:rsidDel="00000000" w:rsidR="00000000" w:rsidRPr="00000000">
              <w:rPr>
                <w:b w:val="1"/>
                <w:color w:val="ff0000"/>
                <w:rtl w:val="0"/>
              </w:rPr>
              <w:t xml:space="preserve">Target </w:t>
            </w:r>
            <w:r w:rsidDel="00000000" w:rsidR="00000000" w:rsidRPr="00000000">
              <w:rPr>
                <w:b w:val="1"/>
                <w:color w:val="000000"/>
                <w:rtl w:val="0"/>
              </w:rPr>
              <w:t xml:space="preserve">Temp</w:t>
            </w:r>
          </w:p>
        </w:tc>
        <w:tc>
          <w:tcPr/>
          <w:p w:rsidR="00000000" w:rsidDel="00000000" w:rsidP="00000000" w:rsidRDefault="00000000" w:rsidRPr="00000000" w14:paraId="00000043">
            <w:pPr>
              <w:jc w:val="right"/>
              <w:rPr>
                <w:b w:val="1"/>
                <w:color w:val="000000"/>
              </w:rPr>
            </w:pPr>
            <w:r w:rsidDel="00000000" w:rsidR="00000000" w:rsidRPr="00000000">
              <w:rPr>
                <w:b w:val="1"/>
                <w:color w:val="ff0000"/>
                <w:rtl w:val="0"/>
              </w:rPr>
              <w:t xml:space="preserve">Target </w:t>
            </w:r>
            <w:r w:rsidDel="00000000" w:rsidR="00000000" w:rsidRPr="00000000">
              <w:rPr>
                <w:b w:val="1"/>
                <w:color w:val="000000"/>
                <w:rtl w:val="0"/>
              </w:rPr>
              <w:t xml:space="preserve">pH</w:t>
            </w:r>
          </w:p>
        </w:tc>
        <w:tc>
          <w:tcPr/>
          <w:p w:rsidR="00000000" w:rsidDel="00000000" w:rsidP="00000000" w:rsidRDefault="00000000" w:rsidRPr="00000000" w14:paraId="00000044">
            <w:pPr>
              <w:jc w:val="right"/>
              <w:rPr>
                <w:b w:val="1"/>
                <w:color w:val="000000"/>
              </w:rPr>
            </w:pPr>
            <w:r w:rsidDel="00000000" w:rsidR="00000000" w:rsidRPr="00000000">
              <w:rPr>
                <w:b w:val="1"/>
                <w:color w:val="ff0000"/>
                <w:rtl w:val="0"/>
              </w:rPr>
              <w:t xml:space="preserve">Target </w:t>
            </w:r>
            <w:r w:rsidDel="00000000" w:rsidR="00000000" w:rsidRPr="00000000">
              <w:rPr>
                <w:b w:val="1"/>
                <w:color w:val="000000"/>
                <w:rtl w:val="0"/>
              </w:rPr>
              <w:t xml:space="preserve">DO</w:t>
            </w:r>
          </w:p>
        </w:tc>
        <w:tc>
          <w:tcPr/>
          <w:p w:rsidR="00000000" w:rsidDel="00000000" w:rsidP="00000000" w:rsidRDefault="00000000" w:rsidRPr="00000000" w14:paraId="00000045">
            <w:pPr>
              <w:jc w:val="right"/>
              <w:rPr>
                <w:b w:val="1"/>
                <w:color w:val="000000"/>
              </w:rPr>
            </w:pPr>
            <w:r w:rsidDel="00000000" w:rsidR="00000000" w:rsidRPr="00000000">
              <w:rPr>
                <w:b w:val="1"/>
                <w:color w:val="000000"/>
                <w:rtl w:val="0"/>
              </w:rPr>
              <w:t xml:space="preserve">MOAT</w:t>
            </w:r>
            <w:sdt>
              <w:sdtPr>
                <w:tag w:val="goog_rdk_167"/>
              </w:sdtPr>
              <w:sdtContent>
                <w:commentRangeStart w:id="23"/>
              </w:sdtContent>
            </w:sdt>
            <w:r w:rsidDel="00000000" w:rsidR="00000000" w:rsidRPr="00000000">
              <w:rPr>
                <w:b w:val="1"/>
                <w:color w:val="000000"/>
                <w:rtl w:val="0"/>
              </w:rPr>
              <w:t xml:space="preserve">s</w:t>
            </w:r>
            <w:commentRangeEnd w:id="23"/>
            <w:r w:rsidDel="00000000" w:rsidR="00000000" w:rsidRPr="00000000">
              <w:commentReference w:id="23"/>
            </w:r>
            <w:r w:rsidDel="00000000" w:rsidR="00000000" w:rsidRPr="00000000">
              <w:rPr>
                <w:rtl w:val="0"/>
              </w:rPr>
            </w:r>
          </w:p>
        </w:tc>
        <w:tc>
          <w:tcPr/>
          <w:p w:rsidR="00000000" w:rsidDel="00000000" w:rsidP="00000000" w:rsidRDefault="00000000" w:rsidRPr="00000000" w14:paraId="00000046">
            <w:pPr>
              <w:jc w:val="right"/>
              <w:rPr>
                <w:b w:val="1"/>
                <w:color w:val="000000"/>
              </w:rPr>
            </w:pPr>
            <w:r w:rsidDel="00000000" w:rsidR="00000000" w:rsidRPr="00000000">
              <w:rPr>
                <w:b w:val="1"/>
                <w:color w:val="000000"/>
                <w:rtl w:val="0"/>
              </w:rPr>
              <w:t xml:space="preserve">pCO2</w:t>
            </w:r>
          </w:p>
        </w:tc>
        <w:tc>
          <w:tcPr/>
          <w:p w:rsidR="00000000" w:rsidDel="00000000" w:rsidP="00000000" w:rsidRDefault="00000000" w:rsidRPr="00000000" w14:paraId="00000047">
            <w:pPr>
              <w:jc w:val="right"/>
              <w:rPr>
                <w:b w:val="1"/>
                <w:color w:val="000000"/>
              </w:rPr>
            </w:pPr>
            <w:r w:rsidDel="00000000" w:rsidR="00000000" w:rsidRPr="00000000">
              <w:rPr>
                <w:b w:val="1"/>
                <w:color w:val="000000"/>
                <w:rtl w:val="0"/>
              </w:rPr>
              <w:t xml:space="preserve">Hconc</w:t>
            </w:r>
          </w:p>
        </w:tc>
        <w:tc>
          <w:tcPr/>
          <w:p w:rsidR="00000000" w:rsidDel="00000000" w:rsidP="00000000" w:rsidRDefault="00000000" w:rsidRPr="00000000" w14:paraId="00000048">
            <w:pPr>
              <w:jc w:val="right"/>
              <w:rPr>
                <w:b w:val="1"/>
                <w:color w:val="000000"/>
              </w:rPr>
            </w:pPr>
            <w:r w:rsidDel="00000000" w:rsidR="00000000" w:rsidRPr="00000000">
              <w:rPr>
                <w:b w:val="1"/>
                <w:color w:val="000000"/>
                <w:rtl w:val="0"/>
              </w:rPr>
              <w:t xml:space="preserve"> % Sat DO</w:t>
            </w:r>
          </w:p>
        </w:tc>
      </w:tr>
      <w:tr>
        <w:trPr>
          <w:trHeight w:val="266" w:hRule="atLeast"/>
        </w:trPr>
        <w:tc>
          <w:tcPr/>
          <w:p w:rsidR="00000000" w:rsidDel="00000000" w:rsidP="00000000" w:rsidRDefault="00000000" w:rsidRPr="00000000" w14:paraId="00000049">
            <w:pPr>
              <w:rPr>
                <w:color w:val="000000"/>
              </w:rPr>
            </w:pPr>
            <w:r w:rsidDel="00000000" w:rsidR="00000000" w:rsidRPr="00000000">
              <w:rPr>
                <w:color w:val="000000"/>
                <w:rtl w:val="0"/>
              </w:rPr>
              <w:t xml:space="preserve">Acclimation</w:t>
            </w:r>
          </w:p>
        </w:tc>
        <w:tc>
          <w:tcPr/>
          <w:p w:rsidR="00000000" w:rsidDel="00000000" w:rsidP="00000000" w:rsidRDefault="00000000" w:rsidRPr="00000000" w14:paraId="0000004A">
            <w:pPr>
              <w:jc w:val="right"/>
              <w:rPr>
                <w:color w:val="000000"/>
              </w:rPr>
            </w:pPr>
            <w:r w:rsidDel="00000000" w:rsidR="00000000" w:rsidRPr="00000000">
              <w:rPr>
                <w:color w:val="000000"/>
                <w:rtl w:val="0"/>
              </w:rPr>
              <w:t xml:space="preserve">11</w:t>
            </w:r>
          </w:p>
        </w:tc>
        <w:tc>
          <w:tcPr/>
          <w:p w:rsidR="00000000" w:rsidDel="00000000" w:rsidP="00000000" w:rsidRDefault="00000000" w:rsidRPr="00000000" w14:paraId="0000004B">
            <w:pPr>
              <w:jc w:val="right"/>
              <w:rPr>
                <w:color w:val="000000"/>
              </w:rPr>
            </w:pPr>
            <w:r w:rsidDel="00000000" w:rsidR="00000000" w:rsidRPr="00000000">
              <w:rPr>
                <w:color w:val="000000"/>
                <w:rtl w:val="0"/>
              </w:rPr>
              <w:t xml:space="preserve">7.73</w:t>
            </w:r>
          </w:p>
        </w:tc>
        <w:tc>
          <w:tcPr/>
          <w:p w:rsidR="00000000" w:rsidDel="00000000" w:rsidP="00000000" w:rsidRDefault="00000000" w:rsidRPr="00000000" w14:paraId="0000004C">
            <w:pPr>
              <w:jc w:val="right"/>
              <w:rPr>
                <w:color w:val="000000"/>
              </w:rPr>
            </w:pPr>
            <w:r w:rsidDel="00000000" w:rsidR="00000000" w:rsidRPr="00000000">
              <w:rPr>
                <w:color w:val="000000"/>
                <w:rtl w:val="0"/>
              </w:rPr>
              <w:t xml:space="preserve">9.4</w:t>
            </w:r>
          </w:p>
        </w:tc>
        <w:tc>
          <w:tcPr/>
          <w:p w:rsidR="00000000" w:rsidDel="00000000" w:rsidP="00000000" w:rsidRDefault="00000000" w:rsidRPr="00000000" w14:paraId="0000004D">
            <w:pPr>
              <w:jc w:val="right"/>
              <w:rPr>
                <w:color w:val="000000"/>
              </w:rPr>
            </w:pPr>
            <w:r w:rsidDel="00000000" w:rsidR="00000000" w:rsidRPr="00000000">
              <w:rPr>
                <w:color w:val="000000"/>
                <w:rtl w:val="0"/>
              </w:rPr>
              <w:t xml:space="preserve">All </w:t>
            </w:r>
          </w:p>
        </w:tc>
        <w:tc>
          <w:tcPr/>
          <w:p w:rsidR="00000000" w:rsidDel="00000000" w:rsidP="00000000" w:rsidRDefault="00000000" w:rsidRPr="00000000" w14:paraId="0000004E">
            <w:pPr>
              <w:jc w:val="right"/>
              <w:rPr>
                <w:color w:val="000000"/>
              </w:rPr>
            </w:pPr>
            <w:r w:rsidDel="00000000" w:rsidR="00000000" w:rsidRPr="00000000">
              <w:rPr>
                <w:color w:val="000000"/>
                <w:rtl w:val="0"/>
              </w:rPr>
              <w:t xml:space="preserve">798.8425</w:t>
            </w:r>
          </w:p>
        </w:tc>
        <w:tc>
          <w:tcPr/>
          <w:p w:rsidR="00000000" w:rsidDel="00000000" w:rsidP="00000000" w:rsidRDefault="00000000" w:rsidRPr="00000000" w14:paraId="0000004F">
            <w:pPr>
              <w:jc w:val="right"/>
              <w:rPr>
                <w:color w:val="000000"/>
              </w:rPr>
            </w:pPr>
            <w:r w:rsidDel="00000000" w:rsidR="00000000" w:rsidRPr="00000000">
              <w:rPr>
                <w:color w:val="000000"/>
                <w:rtl w:val="0"/>
              </w:rPr>
              <w:t xml:space="preserve">18.62087</w:t>
            </w:r>
          </w:p>
        </w:tc>
        <w:tc>
          <w:tcPr/>
          <w:p w:rsidR="00000000" w:rsidDel="00000000" w:rsidP="00000000" w:rsidRDefault="00000000" w:rsidRPr="00000000" w14:paraId="00000050">
            <w:pPr>
              <w:jc w:val="right"/>
              <w:rPr>
                <w:color w:val="000000"/>
              </w:rPr>
            </w:pPr>
            <w:r w:rsidDel="00000000" w:rsidR="00000000" w:rsidRPr="00000000">
              <w:rPr>
                <w:color w:val="000000"/>
                <w:rtl w:val="0"/>
              </w:rPr>
              <w:t xml:space="preserve">100</w:t>
            </w:r>
          </w:p>
        </w:tc>
      </w:tr>
      <w:tr>
        <w:trPr>
          <w:trHeight w:val="266" w:hRule="atLeast"/>
        </w:trPr>
        <w:tc>
          <w:tcPr/>
          <w:p w:rsidR="00000000" w:rsidDel="00000000" w:rsidP="00000000" w:rsidRDefault="00000000" w:rsidRPr="00000000" w14:paraId="00000051">
            <w:pPr>
              <w:rPr>
                <w:color w:val="000000"/>
              </w:rPr>
            </w:pPr>
            <w:r w:rsidDel="00000000" w:rsidR="00000000" w:rsidRPr="00000000">
              <w:rPr>
                <w:color w:val="000000"/>
                <w:rtl w:val="0"/>
              </w:rPr>
              <w:t xml:space="preserve">Current Day</w:t>
            </w:r>
          </w:p>
        </w:tc>
        <w:tc>
          <w:tcPr/>
          <w:p w:rsidR="00000000" w:rsidDel="00000000" w:rsidP="00000000" w:rsidRDefault="00000000" w:rsidRPr="00000000" w14:paraId="00000052">
            <w:pPr>
              <w:jc w:val="right"/>
              <w:rPr>
                <w:color w:val="000000"/>
              </w:rPr>
            </w:pPr>
            <w:r w:rsidDel="00000000" w:rsidR="00000000" w:rsidRPr="00000000">
              <w:rPr>
                <w:color w:val="000000"/>
                <w:rtl w:val="0"/>
              </w:rPr>
              <w:t xml:space="preserve">11</w:t>
            </w:r>
          </w:p>
        </w:tc>
        <w:tc>
          <w:tcPr/>
          <w:p w:rsidR="00000000" w:rsidDel="00000000" w:rsidP="00000000" w:rsidRDefault="00000000" w:rsidRPr="00000000" w14:paraId="00000053">
            <w:pPr>
              <w:jc w:val="right"/>
              <w:rPr>
                <w:color w:val="000000"/>
              </w:rPr>
            </w:pPr>
            <w:r w:rsidDel="00000000" w:rsidR="00000000" w:rsidRPr="00000000">
              <w:rPr>
                <w:color w:val="000000"/>
                <w:rtl w:val="0"/>
              </w:rPr>
              <w:t xml:space="preserve">7.64</w:t>
            </w:r>
          </w:p>
        </w:tc>
        <w:tc>
          <w:tcPr/>
          <w:p w:rsidR="00000000" w:rsidDel="00000000" w:rsidP="00000000" w:rsidRDefault="00000000" w:rsidRPr="00000000" w14:paraId="00000054">
            <w:pPr>
              <w:jc w:val="right"/>
              <w:rPr>
                <w:color w:val="000000"/>
              </w:rPr>
            </w:pPr>
            <w:r w:rsidDel="00000000" w:rsidR="00000000" w:rsidRPr="00000000">
              <w:rPr>
                <w:color w:val="000000"/>
                <w:rtl w:val="0"/>
              </w:rPr>
              <w:t xml:space="preserve">5.6</w:t>
            </w:r>
          </w:p>
        </w:tc>
        <w:tc>
          <w:tcPr>
            <w:vMerge w:val="restart"/>
          </w:tcPr>
          <w:p w:rsidR="00000000" w:rsidDel="00000000" w:rsidP="00000000" w:rsidRDefault="00000000" w:rsidRPr="00000000" w14:paraId="00000055">
            <w:pPr>
              <w:jc w:val="right"/>
              <w:rPr>
                <w:color w:val="000000"/>
              </w:rPr>
            </w:pPr>
            <w:r w:rsidDel="00000000" w:rsidR="00000000" w:rsidRPr="00000000">
              <w:rPr>
                <w:color w:val="000000"/>
                <w:rtl w:val="0"/>
              </w:rPr>
              <w:t xml:space="preserve">03, 07, 10, 12</w:t>
            </w:r>
          </w:p>
        </w:tc>
        <w:tc>
          <w:tcPr/>
          <w:p w:rsidR="00000000" w:rsidDel="00000000" w:rsidP="00000000" w:rsidRDefault="00000000" w:rsidRPr="00000000" w14:paraId="00000056">
            <w:pPr>
              <w:jc w:val="right"/>
              <w:rPr>
                <w:color w:val="000000"/>
              </w:rPr>
            </w:pPr>
            <w:r w:rsidDel="00000000" w:rsidR="00000000" w:rsidRPr="00000000">
              <w:rPr>
                <w:color w:val="000000"/>
                <w:rtl w:val="0"/>
              </w:rPr>
              <w:t xml:space="preserve">995.2630</w:t>
            </w:r>
          </w:p>
        </w:tc>
        <w:tc>
          <w:tcPr/>
          <w:p w:rsidR="00000000" w:rsidDel="00000000" w:rsidP="00000000" w:rsidRDefault="00000000" w:rsidRPr="00000000" w14:paraId="00000057">
            <w:pPr>
              <w:jc w:val="right"/>
              <w:rPr>
                <w:color w:val="000000"/>
              </w:rPr>
            </w:pPr>
            <w:r w:rsidDel="00000000" w:rsidR="00000000" w:rsidRPr="00000000">
              <w:rPr>
                <w:color w:val="000000"/>
                <w:rtl w:val="0"/>
              </w:rPr>
              <w:t xml:space="preserve">22.90868</w:t>
            </w:r>
          </w:p>
        </w:tc>
        <w:tc>
          <w:tcPr/>
          <w:p w:rsidR="00000000" w:rsidDel="00000000" w:rsidP="00000000" w:rsidRDefault="00000000" w:rsidRPr="00000000" w14:paraId="00000058">
            <w:pPr>
              <w:jc w:val="right"/>
              <w:rPr>
                <w:color w:val="000000"/>
              </w:rPr>
            </w:pPr>
            <w:r w:rsidDel="00000000" w:rsidR="00000000" w:rsidRPr="00000000">
              <w:rPr>
                <w:color w:val="000000"/>
                <w:rtl w:val="0"/>
              </w:rPr>
              <w:t xml:space="preserve">60</w:t>
            </w:r>
          </w:p>
        </w:tc>
      </w:tr>
      <w:tr>
        <w:trPr>
          <w:trHeight w:val="266" w:hRule="atLeast"/>
        </w:trPr>
        <w:tc>
          <w:tcPr/>
          <w:p w:rsidR="00000000" w:rsidDel="00000000" w:rsidP="00000000" w:rsidRDefault="00000000" w:rsidRPr="00000000" w14:paraId="00000059">
            <w:pPr>
              <w:rPr>
                <w:color w:val="000000"/>
              </w:rPr>
            </w:pPr>
            <w:r w:rsidDel="00000000" w:rsidR="00000000" w:rsidRPr="00000000">
              <w:rPr>
                <w:color w:val="000000"/>
                <w:rtl w:val="0"/>
              </w:rPr>
              <w:t xml:space="preserve">Current Night</w:t>
            </w:r>
          </w:p>
        </w:tc>
        <w:tc>
          <w:tcPr/>
          <w:p w:rsidR="00000000" w:rsidDel="00000000" w:rsidP="00000000" w:rsidRDefault="00000000" w:rsidRPr="00000000" w14:paraId="0000005A">
            <w:pPr>
              <w:jc w:val="right"/>
              <w:rPr>
                <w:color w:val="000000"/>
              </w:rPr>
            </w:pPr>
            <w:r w:rsidDel="00000000" w:rsidR="00000000" w:rsidRPr="00000000">
              <w:rPr>
                <w:color w:val="000000"/>
                <w:rtl w:val="0"/>
              </w:rPr>
              <w:t xml:space="preserve">12</w:t>
            </w:r>
          </w:p>
        </w:tc>
        <w:tc>
          <w:tcPr/>
          <w:p w:rsidR="00000000" w:rsidDel="00000000" w:rsidP="00000000" w:rsidRDefault="00000000" w:rsidRPr="00000000" w14:paraId="0000005B">
            <w:pPr>
              <w:jc w:val="right"/>
              <w:rPr>
                <w:color w:val="000000"/>
              </w:rPr>
            </w:pPr>
            <w:r w:rsidDel="00000000" w:rsidR="00000000" w:rsidRPr="00000000">
              <w:rPr>
                <w:color w:val="000000"/>
                <w:rtl w:val="0"/>
              </w:rPr>
              <w:t xml:space="preserve">7.73</w:t>
            </w:r>
          </w:p>
        </w:tc>
        <w:tc>
          <w:tcPr/>
          <w:p w:rsidR="00000000" w:rsidDel="00000000" w:rsidP="00000000" w:rsidRDefault="00000000" w:rsidRPr="00000000" w14:paraId="0000005C">
            <w:pPr>
              <w:jc w:val="right"/>
              <w:rPr>
                <w:color w:val="000000"/>
              </w:rPr>
            </w:pPr>
            <w:r w:rsidDel="00000000" w:rsidR="00000000" w:rsidRPr="00000000">
              <w:rPr>
                <w:color w:val="000000"/>
                <w:rtl w:val="0"/>
              </w:rPr>
              <w:t xml:space="preserve">9.2</w:t>
            </w:r>
          </w:p>
        </w:tc>
        <w:tc>
          <w:tcPr>
            <w:vMerge w:val="continue"/>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05E">
            <w:pPr>
              <w:jc w:val="right"/>
              <w:rPr>
                <w:color w:val="000000"/>
              </w:rPr>
            </w:pPr>
            <w:r w:rsidDel="00000000" w:rsidR="00000000" w:rsidRPr="00000000">
              <w:rPr>
                <w:color w:val="000000"/>
                <w:rtl w:val="0"/>
              </w:rPr>
              <w:t xml:space="preserve">802.7367</w:t>
            </w:r>
          </w:p>
        </w:tc>
        <w:tc>
          <w:tcPr/>
          <w:p w:rsidR="00000000" w:rsidDel="00000000" w:rsidP="00000000" w:rsidRDefault="00000000" w:rsidRPr="00000000" w14:paraId="0000005F">
            <w:pPr>
              <w:jc w:val="right"/>
              <w:rPr>
                <w:color w:val="000000"/>
              </w:rPr>
            </w:pPr>
            <w:r w:rsidDel="00000000" w:rsidR="00000000" w:rsidRPr="00000000">
              <w:rPr>
                <w:color w:val="000000"/>
                <w:rtl w:val="0"/>
              </w:rPr>
              <w:t xml:space="preserve">18.62087</w:t>
            </w:r>
          </w:p>
        </w:tc>
        <w:tc>
          <w:tcPr/>
          <w:p w:rsidR="00000000" w:rsidDel="00000000" w:rsidP="00000000" w:rsidRDefault="00000000" w:rsidRPr="00000000" w14:paraId="00000060">
            <w:pPr>
              <w:jc w:val="right"/>
              <w:rPr>
                <w:color w:val="000000"/>
              </w:rPr>
            </w:pPr>
            <w:r w:rsidDel="00000000" w:rsidR="00000000" w:rsidRPr="00000000">
              <w:rPr>
                <w:color w:val="000000"/>
                <w:rtl w:val="0"/>
              </w:rPr>
              <w:t xml:space="preserve">100</w:t>
            </w:r>
          </w:p>
        </w:tc>
      </w:tr>
      <w:tr>
        <w:trPr>
          <w:trHeight w:val="266" w:hRule="atLeast"/>
        </w:trPr>
        <w:tc>
          <w:tcPr/>
          <w:p w:rsidR="00000000" w:rsidDel="00000000" w:rsidP="00000000" w:rsidRDefault="00000000" w:rsidRPr="00000000" w14:paraId="00000061">
            <w:pPr>
              <w:rPr>
                <w:color w:val="000000"/>
              </w:rPr>
            </w:pPr>
            <w:r w:rsidDel="00000000" w:rsidR="00000000" w:rsidRPr="00000000">
              <w:rPr>
                <w:color w:val="000000"/>
                <w:rtl w:val="0"/>
              </w:rPr>
              <w:t xml:space="preserve">High Temp Day</w:t>
            </w:r>
          </w:p>
        </w:tc>
        <w:tc>
          <w:tcPr/>
          <w:p w:rsidR="00000000" w:rsidDel="00000000" w:rsidP="00000000" w:rsidRDefault="00000000" w:rsidRPr="00000000" w14:paraId="00000062">
            <w:pPr>
              <w:jc w:val="right"/>
              <w:rPr>
                <w:color w:val="000000"/>
              </w:rPr>
            </w:pPr>
            <w:r w:rsidDel="00000000" w:rsidR="00000000" w:rsidRPr="00000000">
              <w:rPr>
                <w:color w:val="000000"/>
                <w:rtl w:val="0"/>
              </w:rPr>
              <w:t xml:space="preserve">13</w:t>
            </w:r>
          </w:p>
        </w:tc>
        <w:tc>
          <w:tcPr/>
          <w:p w:rsidR="00000000" w:rsidDel="00000000" w:rsidP="00000000" w:rsidRDefault="00000000" w:rsidRPr="00000000" w14:paraId="00000063">
            <w:pPr>
              <w:jc w:val="right"/>
              <w:rPr>
                <w:color w:val="000000"/>
              </w:rPr>
            </w:pPr>
            <w:r w:rsidDel="00000000" w:rsidR="00000000" w:rsidRPr="00000000">
              <w:rPr>
                <w:color w:val="000000"/>
                <w:rtl w:val="0"/>
              </w:rPr>
              <w:t xml:space="preserve">7.64</w:t>
            </w:r>
          </w:p>
        </w:tc>
        <w:tc>
          <w:tcPr/>
          <w:p w:rsidR="00000000" w:rsidDel="00000000" w:rsidP="00000000" w:rsidRDefault="00000000" w:rsidRPr="00000000" w14:paraId="00000064">
            <w:pPr>
              <w:jc w:val="right"/>
              <w:rPr>
                <w:color w:val="000000"/>
              </w:rPr>
            </w:pPr>
            <w:r w:rsidDel="00000000" w:rsidR="00000000" w:rsidRPr="00000000">
              <w:rPr>
                <w:color w:val="000000"/>
                <w:rtl w:val="0"/>
              </w:rPr>
              <w:t xml:space="preserve">5.4</w:t>
            </w:r>
          </w:p>
        </w:tc>
        <w:tc>
          <w:tcPr>
            <w:vMerge w:val="restart"/>
          </w:tcPr>
          <w:p w:rsidR="00000000" w:rsidDel="00000000" w:rsidP="00000000" w:rsidRDefault="00000000" w:rsidRPr="00000000" w14:paraId="00000065">
            <w:pPr>
              <w:jc w:val="right"/>
              <w:rPr>
                <w:color w:val="000000"/>
              </w:rPr>
            </w:pPr>
            <w:r w:rsidDel="00000000" w:rsidR="00000000" w:rsidRPr="00000000">
              <w:rPr>
                <w:color w:val="000000"/>
                <w:rtl w:val="0"/>
              </w:rPr>
              <w:t xml:space="preserve">01, 06, 11</w:t>
            </w:r>
          </w:p>
        </w:tc>
        <w:tc>
          <w:tcPr/>
          <w:p w:rsidR="00000000" w:rsidDel="00000000" w:rsidP="00000000" w:rsidRDefault="00000000" w:rsidRPr="00000000" w14:paraId="00000066">
            <w:pPr>
              <w:jc w:val="right"/>
              <w:rPr>
                <w:color w:val="000000"/>
              </w:rPr>
            </w:pPr>
            <w:r w:rsidDel="00000000" w:rsidR="00000000" w:rsidRPr="00000000">
              <w:rPr>
                <w:color w:val="000000"/>
                <w:rtl w:val="0"/>
              </w:rPr>
              <w:t xml:space="preserve">1411.3284</w:t>
            </w:r>
          </w:p>
        </w:tc>
        <w:tc>
          <w:tcPr/>
          <w:p w:rsidR="00000000" w:rsidDel="00000000" w:rsidP="00000000" w:rsidRDefault="00000000" w:rsidRPr="00000000" w14:paraId="00000067">
            <w:pPr>
              <w:jc w:val="right"/>
              <w:rPr>
                <w:color w:val="000000"/>
              </w:rPr>
            </w:pPr>
            <w:r w:rsidDel="00000000" w:rsidR="00000000" w:rsidRPr="00000000">
              <w:rPr>
                <w:color w:val="000000"/>
                <w:rtl w:val="0"/>
              </w:rPr>
              <w:t xml:space="preserve">31.62278</w:t>
            </w:r>
          </w:p>
        </w:tc>
        <w:tc>
          <w:tcPr/>
          <w:p w:rsidR="00000000" w:rsidDel="00000000" w:rsidP="00000000" w:rsidRDefault="00000000" w:rsidRPr="00000000" w14:paraId="00000068">
            <w:pPr>
              <w:jc w:val="right"/>
              <w:rPr>
                <w:color w:val="000000"/>
              </w:rPr>
            </w:pPr>
            <w:r w:rsidDel="00000000" w:rsidR="00000000" w:rsidRPr="00000000">
              <w:rPr>
                <w:color w:val="000000"/>
                <w:rtl w:val="0"/>
              </w:rPr>
              <w:t xml:space="preserve">60</w:t>
            </w:r>
          </w:p>
        </w:tc>
      </w:tr>
      <w:tr>
        <w:trPr>
          <w:trHeight w:val="251" w:hRule="atLeast"/>
        </w:trPr>
        <w:tc>
          <w:tcPr/>
          <w:p w:rsidR="00000000" w:rsidDel="00000000" w:rsidP="00000000" w:rsidRDefault="00000000" w:rsidRPr="00000000" w14:paraId="00000069">
            <w:pPr>
              <w:rPr>
                <w:color w:val="000000"/>
              </w:rPr>
            </w:pPr>
            <w:r w:rsidDel="00000000" w:rsidR="00000000" w:rsidRPr="00000000">
              <w:rPr>
                <w:color w:val="000000"/>
                <w:rtl w:val="0"/>
              </w:rPr>
              <w:t xml:space="preserve">High Temp Night</w:t>
            </w:r>
          </w:p>
        </w:tc>
        <w:tc>
          <w:tcPr/>
          <w:p w:rsidR="00000000" w:rsidDel="00000000" w:rsidP="00000000" w:rsidRDefault="00000000" w:rsidRPr="00000000" w14:paraId="0000006A">
            <w:pPr>
              <w:jc w:val="right"/>
              <w:rPr>
                <w:color w:val="000000"/>
              </w:rPr>
            </w:pPr>
            <w:r w:rsidDel="00000000" w:rsidR="00000000" w:rsidRPr="00000000">
              <w:rPr>
                <w:color w:val="000000"/>
                <w:rtl w:val="0"/>
              </w:rPr>
              <w:t xml:space="preserve">14</w:t>
            </w:r>
          </w:p>
        </w:tc>
        <w:tc>
          <w:tcPr/>
          <w:p w:rsidR="00000000" w:rsidDel="00000000" w:rsidP="00000000" w:rsidRDefault="00000000" w:rsidRPr="00000000" w14:paraId="0000006B">
            <w:pPr>
              <w:jc w:val="right"/>
              <w:rPr>
                <w:color w:val="000000"/>
              </w:rPr>
            </w:pPr>
            <w:r w:rsidDel="00000000" w:rsidR="00000000" w:rsidRPr="00000000">
              <w:rPr>
                <w:color w:val="000000"/>
                <w:rtl w:val="0"/>
              </w:rPr>
              <w:t xml:space="preserve">7.73</w:t>
            </w:r>
          </w:p>
        </w:tc>
        <w:tc>
          <w:tcPr/>
          <w:p w:rsidR="00000000" w:rsidDel="00000000" w:rsidP="00000000" w:rsidRDefault="00000000" w:rsidRPr="00000000" w14:paraId="0000006C">
            <w:pPr>
              <w:jc w:val="right"/>
              <w:rPr>
                <w:color w:val="000000"/>
              </w:rPr>
            </w:pPr>
            <w:r w:rsidDel="00000000" w:rsidR="00000000" w:rsidRPr="00000000">
              <w:rPr>
                <w:color w:val="000000"/>
                <w:rtl w:val="0"/>
              </w:rPr>
              <w:t xml:space="preserve">8.8</w:t>
            </w:r>
          </w:p>
        </w:tc>
        <w:tc>
          <w:tcPr>
            <w:vMerge w:val="continue"/>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06E">
            <w:pPr>
              <w:jc w:val="right"/>
              <w:rPr>
                <w:color w:val="000000"/>
              </w:rPr>
            </w:pPr>
            <w:r w:rsidDel="00000000" w:rsidR="00000000" w:rsidRPr="00000000">
              <w:rPr>
                <w:color w:val="000000"/>
                <w:rtl w:val="0"/>
              </w:rPr>
              <w:t xml:space="preserve">1198.4801</w:t>
            </w:r>
          </w:p>
        </w:tc>
        <w:tc>
          <w:tcPr/>
          <w:p w:rsidR="00000000" w:rsidDel="00000000" w:rsidP="00000000" w:rsidRDefault="00000000" w:rsidRPr="00000000" w14:paraId="0000006F">
            <w:pPr>
              <w:jc w:val="right"/>
              <w:rPr>
                <w:color w:val="000000"/>
              </w:rPr>
            </w:pPr>
            <w:r w:rsidDel="00000000" w:rsidR="00000000" w:rsidRPr="00000000">
              <w:rPr>
                <w:color w:val="000000"/>
                <w:rtl w:val="0"/>
              </w:rPr>
              <w:t xml:space="preserve">26.91535</w:t>
            </w:r>
          </w:p>
        </w:tc>
        <w:tc>
          <w:tcPr/>
          <w:p w:rsidR="00000000" w:rsidDel="00000000" w:rsidP="00000000" w:rsidRDefault="00000000" w:rsidRPr="00000000" w14:paraId="00000070">
            <w:pPr>
              <w:jc w:val="right"/>
              <w:rPr>
                <w:color w:val="000000"/>
              </w:rPr>
            </w:pPr>
            <w:r w:rsidDel="00000000" w:rsidR="00000000" w:rsidRPr="00000000">
              <w:rPr>
                <w:color w:val="000000"/>
                <w:rtl w:val="0"/>
              </w:rPr>
              <w:t xml:space="preserve">100</w:t>
            </w:r>
          </w:p>
        </w:tc>
      </w:tr>
      <w:tr>
        <w:trPr>
          <w:trHeight w:val="266" w:hRule="atLeast"/>
        </w:trPr>
        <w:tc>
          <w:tcPr/>
          <w:p w:rsidR="00000000" w:rsidDel="00000000" w:rsidP="00000000" w:rsidRDefault="00000000" w:rsidRPr="00000000" w14:paraId="00000071">
            <w:pPr>
              <w:rPr>
                <w:color w:val="000000"/>
              </w:rPr>
            </w:pPr>
            <w:r w:rsidDel="00000000" w:rsidR="00000000" w:rsidRPr="00000000">
              <w:rPr>
                <w:color w:val="000000"/>
                <w:rtl w:val="0"/>
              </w:rPr>
              <w:t xml:space="preserve">All Change Day</w:t>
            </w:r>
          </w:p>
        </w:tc>
        <w:tc>
          <w:tcPr/>
          <w:p w:rsidR="00000000" w:rsidDel="00000000" w:rsidP="00000000" w:rsidRDefault="00000000" w:rsidRPr="00000000" w14:paraId="00000072">
            <w:pPr>
              <w:jc w:val="right"/>
              <w:rPr>
                <w:color w:val="000000"/>
              </w:rPr>
            </w:pPr>
            <w:r w:rsidDel="00000000" w:rsidR="00000000" w:rsidRPr="00000000">
              <w:rPr>
                <w:color w:val="000000"/>
                <w:rtl w:val="0"/>
              </w:rPr>
              <w:t xml:space="preserve">13</w:t>
            </w:r>
          </w:p>
        </w:tc>
        <w:tc>
          <w:tcPr/>
          <w:p w:rsidR="00000000" w:rsidDel="00000000" w:rsidP="00000000" w:rsidRDefault="00000000" w:rsidRPr="00000000" w14:paraId="00000073">
            <w:pPr>
              <w:jc w:val="right"/>
              <w:rPr>
                <w:color w:val="000000"/>
              </w:rPr>
            </w:pPr>
            <w:r w:rsidDel="00000000" w:rsidR="00000000" w:rsidRPr="00000000">
              <w:rPr>
                <w:color w:val="000000"/>
                <w:rtl w:val="0"/>
              </w:rPr>
              <w:t xml:space="preserve">7.50</w:t>
            </w:r>
          </w:p>
        </w:tc>
        <w:tc>
          <w:tcPr/>
          <w:p w:rsidR="00000000" w:rsidDel="00000000" w:rsidP="00000000" w:rsidRDefault="00000000" w:rsidRPr="00000000" w14:paraId="00000074">
            <w:pPr>
              <w:jc w:val="right"/>
              <w:rPr>
                <w:color w:val="000000"/>
              </w:rPr>
            </w:pPr>
            <w:r w:rsidDel="00000000" w:rsidR="00000000" w:rsidRPr="00000000">
              <w:rPr>
                <w:color w:val="000000"/>
                <w:rtl w:val="0"/>
              </w:rPr>
              <w:t xml:space="preserve">4.5</w:t>
            </w:r>
          </w:p>
        </w:tc>
        <w:tc>
          <w:tcPr>
            <w:vMerge w:val="restart"/>
          </w:tcPr>
          <w:p w:rsidR="00000000" w:rsidDel="00000000" w:rsidP="00000000" w:rsidRDefault="00000000" w:rsidRPr="00000000" w14:paraId="00000075">
            <w:pPr>
              <w:jc w:val="right"/>
              <w:rPr>
                <w:color w:val="000000"/>
              </w:rPr>
            </w:pPr>
            <w:r w:rsidDel="00000000" w:rsidR="00000000" w:rsidRPr="00000000">
              <w:rPr>
                <w:color w:val="000000"/>
                <w:rtl w:val="0"/>
              </w:rPr>
              <w:t xml:space="preserve">02, 08, 13</w:t>
            </w:r>
          </w:p>
        </w:tc>
        <w:tc>
          <w:tcPr/>
          <w:p w:rsidR="00000000" w:rsidDel="00000000" w:rsidP="00000000" w:rsidRDefault="00000000" w:rsidRPr="00000000" w14:paraId="00000076">
            <w:pPr>
              <w:jc w:val="right"/>
              <w:rPr>
                <w:color w:val="000000"/>
              </w:rPr>
            </w:pPr>
            <w:r w:rsidDel="00000000" w:rsidR="00000000" w:rsidRPr="00000000">
              <w:rPr>
                <w:color w:val="000000"/>
                <w:rtl w:val="0"/>
              </w:rPr>
              <w:t xml:space="preserve">1411.3284</w:t>
            </w:r>
          </w:p>
        </w:tc>
        <w:tc>
          <w:tcPr/>
          <w:p w:rsidR="00000000" w:rsidDel="00000000" w:rsidP="00000000" w:rsidRDefault="00000000" w:rsidRPr="00000000" w14:paraId="00000077">
            <w:pPr>
              <w:jc w:val="right"/>
              <w:rPr>
                <w:color w:val="000000"/>
              </w:rPr>
            </w:pPr>
            <w:r w:rsidDel="00000000" w:rsidR="00000000" w:rsidRPr="00000000">
              <w:rPr>
                <w:color w:val="000000"/>
                <w:rtl w:val="0"/>
              </w:rPr>
              <w:t xml:space="preserve">31.62278</w:t>
            </w:r>
          </w:p>
        </w:tc>
        <w:tc>
          <w:tcPr/>
          <w:p w:rsidR="00000000" w:rsidDel="00000000" w:rsidP="00000000" w:rsidRDefault="00000000" w:rsidRPr="00000000" w14:paraId="00000078">
            <w:pPr>
              <w:jc w:val="right"/>
              <w:rPr>
                <w:color w:val="000000"/>
              </w:rPr>
            </w:pPr>
            <w:r w:rsidDel="00000000" w:rsidR="00000000" w:rsidRPr="00000000">
              <w:rPr>
                <w:color w:val="000000"/>
                <w:rtl w:val="0"/>
              </w:rPr>
              <w:t xml:space="preserve">50</w:t>
            </w:r>
          </w:p>
        </w:tc>
      </w:tr>
      <w:tr>
        <w:trPr>
          <w:trHeight w:val="266" w:hRule="atLeast"/>
        </w:trPr>
        <w:tc>
          <w:tcPr/>
          <w:p w:rsidR="00000000" w:rsidDel="00000000" w:rsidP="00000000" w:rsidRDefault="00000000" w:rsidRPr="00000000" w14:paraId="00000079">
            <w:pPr>
              <w:rPr>
                <w:color w:val="000000"/>
              </w:rPr>
            </w:pPr>
            <w:r w:rsidDel="00000000" w:rsidR="00000000" w:rsidRPr="00000000">
              <w:rPr>
                <w:color w:val="000000"/>
                <w:rtl w:val="0"/>
              </w:rPr>
              <w:t xml:space="preserve">All Change Night</w:t>
            </w:r>
          </w:p>
        </w:tc>
        <w:tc>
          <w:tcPr/>
          <w:p w:rsidR="00000000" w:rsidDel="00000000" w:rsidP="00000000" w:rsidRDefault="00000000" w:rsidRPr="00000000" w14:paraId="0000007A">
            <w:pPr>
              <w:jc w:val="right"/>
              <w:rPr>
                <w:color w:val="000000"/>
              </w:rPr>
            </w:pPr>
            <w:r w:rsidDel="00000000" w:rsidR="00000000" w:rsidRPr="00000000">
              <w:rPr>
                <w:color w:val="000000"/>
                <w:rtl w:val="0"/>
              </w:rPr>
              <w:t xml:space="preserve">14</w:t>
            </w:r>
          </w:p>
        </w:tc>
        <w:tc>
          <w:tcPr/>
          <w:p w:rsidR="00000000" w:rsidDel="00000000" w:rsidP="00000000" w:rsidRDefault="00000000" w:rsidRPr="00000000" w14:paraId="0000007B">
            <w:pPr>
              <w:jc w:val="right"/>
              <w:rPr>
                <w:color w:val="000000"/>
              </w:rPr>
            </w:pPr>
            <w:r w:rsidDel="00000000" w:rsidR="00000000" w:rsidRPr="00000000">
              <w:rPr>
                <w:color w:val="000000"/>
                <w:rtl w:val="0"/>
              </w:rPr>
              <w:t xml:space="preserve">7.57</w:t>
            </w:r>
          </w:p>
        </w:tc>
        <w:tc>
          <w:tcPr/>
          <w:p w:rsidR="00000000" w:rsidDel="00000000" w:rsidP="00000000" w:rsidRDefault="00000000" w:rsidRPr="00000000" w14:paraId="0000007C">
            <w:pPr>
              <w:jc w:val="right"/>
              <w:rPr>
                <w:color w:val="000000"/>
              </w:rPr>
            </w:pPr>
            <w:r w:rsidDel="00000000" w:rsidR="00000000" w:rsidRPr="00000000">
              <w:rPr>
                <w:color w:val="000000"/>
                <w:rtl w:val="0"/>
              </w:rPr>
              <w:t xml:space="preserve">8.8</w:t>
            </w:r>
          </w:p>
        </w:tc>
        <w:tc>
          <w:tcPr>
            <w:vMerge w:val="continue"/>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07E">
            <w:pPr>
              <w:jc w:val="right"/>
              <w:rPr>
                <w:color w:val="000000"/>
              </w:rPr>
            </w:pPr>
            <w:r w:rsidDel="00000000" w:rsidR="00000000" w:rsidRPr="00000000">
              <w:rPr>
                <w:color w:val="000000"/>
                <w:rtl w:val="0"/>
              </w:rPr>
              <w:t xml:space="preserve">1198.4801</w:t>
            </w:r>
          </w:p>
        </w:tc>
        <w:tc>
          <w:tcPr/>
          <w:p w:rsidR="00000000" w:rsidDel="00000000" w:rsidP="00000000" w:rsidRDefault="00000000" w:rsidRPr="00000000" w14:paraId="0000007F">
            <w:pPr>
              <w:jc w:val="right"/>
              <w:rPr>
                <w:color w:val="000000"/>
              </w:rPr>
            </w:pPr>
            <w:r w:rsidDel="00000000" w:rsidR="00000000" w:rsidRPr="00000000">
              <w:rPr>
                <w:color w:val="000000"/>
                <w:rtl w:val="0"/>
              </w:rPr>
              <w:t xml:space="preserve">26.91535</w:t>
            </w:r>
          </w:p>
        </w:tc>
        <w:tc>
          <w:tcPr/>
          <w:p w:rsidR="00000000" w:rsidDel="00000000" w:rsidP="00000000" w:rsidRDefault="00000000" w:rsidRPr="00000000" w14:paraId="00000080">
            <w:pPr>
              <w:jc w:val="right"/>
              <w:rPr>
                <w:color w:val="000000"/>
              </w:rPr>
            </w:pPr>
            <w:r w:rsidDel="00000000" w:rsidR="00000000" w:rsidRPr="00000000">
              <w:rPr>
                <w:color w:val="000000"/>
                <w:rtl w:val="0"/>
              </w:rPr>
              <w:t xml:space="preserve">100</w:t>
            </w:r>
          </w:p>
          <w:p w:rsidR="00000000" w:rsidDel="00000000" w:rsidP="00000000" w:rsidRDefault="00000000" w:rsidRPr="00000000" w14:paraId="00000081">
            <w:pPr>
              <w:jc w:val="center"/>
              <w:rPr>
                <w:color w:val="000000"/>
              </w:rPr>
            </w:pPr>
            <w:r w:rsidDel="00000000" w:rsidR="00000000" w:rsidRPr="00000000">
              <w:rPr>
                <w:rtl w:val="0"/>
              </w:rPr>
            </w:r>
          </w:p>
        </w:tc>
      </w:tr>
      <w:tr>
        <w:trPr>
          <w:trHeight w:val="266" w:hRule="atLeast"/>
        </w:trPr>
        <w:tc>
          <w:tcPr/>
          <w:p w:rsidR="00000000" w:rsidDel="00000000" w:rsidP="00000000" w:rsidRDefault="00000000" w:rsidRPr="00000000" w14:paraId="00000082">
            <w:pPr>
              <w:rPr>
                <w:color w:val="ff0000"/>
              </w:rPr>
            </w:pPr>
            <w:sdt>
              <w:sdtPr>
                <w:tag w:val="goog_rdk_168"/>
              </w:sdtPr>
              <w:sdtContent>
                <w:commentRangeStart w:id="24"/>
              </w:sdtContent>
            </w:sdt>
            <w:r w:rsidDel="00000000" w:rsidR="00000000" w:rsidRPr="00000000">
              <w:rPr>
                <w:color w:val="ff0000"/>
                <w:rtl w:val="0"/>
              </w:rPr>
              <w:t xml:space="preserve">Ambient</w:t>
            </w:r>
            <w:commentRangeEnd w:id="24"/>
            <w:r w:rsidDel="00000000" w:rsidR="00000000" w:rsidRPr="00000000">
              <w:commentReference w:id="24"/>
            </w:r>
            <w:r w:rsidDel="00000000" w:rsidR="00000000" w:rsidRPr="00000000">
              <w:rPr>
                <w:color w:val="ff0000"/>
                <w:rtl w:val="0"/>
              </w:rPr>
              <w:t xml:space="preserve"> Day</w:t>
            </w:r>
          </w:p>
        </w:tc>
        <w:tc>
          <w:tcPr/>
          <w:p w:rsidR="00000000" w:rsidDel="00000000" w:rsidP="00000000" w:rsidRDefault="00000000" w:rsidRPr="00000000" w14:paraId="00000083">
            <w:pPr>
              <w:jc w:val="right"/>
              <w:rPr>
                <w:color w:val="ff0000"/>
              </w:rPr>
            </w:pPr>
            <w:r w:rsidDel="00000000" w:rsidR="00000000" w:rsidRPr="00000000">
              <w:rPr>
                <w:color w:val="ff0000"/>
                <w:rtl w:val="0"/>
              </w:rPr>
              <w:t xml:space="preserve">14</w:t>
            </w:r>
          </w:p>
        </w:tc>
        <w:tc>
          <w:tcPr/>
          <w:p w:rsidR="00000000" w:rsidDel="00000000" w:rsidP="00000000" w:rsidRDefault="00000000" w:rsidRPr="00000000" w14:paraId="00000084">
            <w:pPr>
              <w:jc w:val="right"/>
              <w:rPr>
                <w:color w:val="ff0000"/>
              </w:rPr>
            </w:pPr>
            <w:r w:rsidDel="00000000" w:rsidR="00000000" w:rsidRPr="00000000">
              <w:rPr>
                <w:color w:val="ff0000"/>
                <w:rtl w:val="0"/>
              </w:rPr>
              <w:t xml:space="preserve">8.5</w:t>
            </w:r>
          </w:p>
        </w:tc>
        <w:tc>
          <w:tcPr/>
          <w:p w:rsidR="00000000" w:rsidDel="00000000" w:rsidP="00000000" w:rsidRDefault="00000000" w:rsidRPr="00000000" w14:paraId="00000085">
            <w:pPr>
              <w:jc w:val="right"/>
              <w:rPr>
                <w:color w:val="ff0000"/>
              </w:rPr>
            </w:pPr>
            <w:r w:rsidDel="00000000" w:rsidR="00000000" w:rsidRPr="00000000">
              <w:rPr>
                <w:color w:val="ff0000"/>
                <w:rtl w:val="0"/>
              </w:rPr>
              <w:t xml:space="preserve">8.5</w:t>
            </w:r>
          </w:p>
        </w:tc>
        <w:tc>
          <w:tcPr>
            <w:vMerge w:val="restart"/>
          </w:tcPr>
          <w:p w:rsidR="00000000" w:rsidDel="00000000" w:rsidP="00000000" w:rsidRDefault="00000000" w:rsidRPr="00000000" w14:paraId="00000086">
            <w:pPr>
              <w:jc w:val="right"/>
              <w:rPr>
                <w:color w:val="000000"/>
              </w:rPr>
            </w:pPr>
            <w:r w:rsidDel="00000000" w:rsidR="00000000" w:rsidRPr="00000000">
              <w:rPr>
                <w:color w:val="000000"/>
                <w:rtl w:val="0"/>
              </w:rPr>
              <w:t xml:space="preserve">04, 05</w:t>
            </w:r>
          </w:p>
          <w:p w:rsidR="00000000" w:rsidDel="00000000" w:rsidP="00000000" w:rsidRDefault="00000000" w:rsidRPr="00000000" w14:paraId="00000087">
            <w:pPr>
              <w:jc w:val="right"/>
              <w:rPr>
                <w:color w:val="ff0000"/>
              </w:rPr>
            </w:pPr>
            <w:r w:rsidDel="00000000" w:rsidR="00000000" w:rsidRPr="00000000">
              <w:rPr>
                <w:rtl w:val="0"/>
              </w:rPr>
            </w:r>
          </w:p>
        </w:tc>
        <w:tc>
          <w:tcPr/>
          <w:p w:rsidR="00000000" w:rsidDel="00000000" w:rsidP="00000000" w:rsidRDefault="00000000" w:rsidRPr="00000000" w14:paraId="00000088">
            <w:pPr>
              <w:jc w:val="center"/>
              <w:rPr>
                <w:color w:val="ff0000"/>
              </w:rPr>
            </w:pPr>
            <w:sdt>
              <w:sdtPr>
                <w:tag w:val="goog_rdk_169"/>
              </w:sdtPr>
              <w:sdtContent>
                <w:commentRangeStart w:id="25"/>
              </w:sdtContent>
            </w:sdt>
            <w:r w:rsidDel="00000000" w:rsidR="00000000" w:rsidRPr="00000000">
              <w:rPr>
                <w:color w:val="ff0000"/>
                <w:rtl w:val="0"/>
              </w:rPr>
              <w:t xml:space="preserve">Atmospheric</w:t>
            </w:r>
            <w:commentRangeEnd w:id="25"/>
            <w:r w:rsidDel="00000000" w:rsidR="00000000" w:rsidRPr="00000000">
              <w:commentReference w:id="25"/>
            </w:r>
            <w:r w:rsidDel="00000000" w:rsidR="00000000" w:rsidRPr="00000000">
              <w:rPr>
                <w:rtl w:val="0"/>
              </w:rPr>
            </w:r>
          </w:p>
        </w:tc>
        <w:tc>
          <w:tcPr/>
          <w:p w:rsidR="00000000" w:rsidDel="00000000" w:rsidP="00000000" w:rsidRDefault="00000000" w:rsidRPr="00000000" w14:paraId="00000089">
            <w:pPr>
              <w:jc w:val="center"/>
              <w:rPr>
                <w:color w:val="ff0000"/>
              </w:rPr>
            </w:pPr>
            <w:r w:rsidDel="00000000" w:rsidR="00000000" w:rsidRPr="00000000">
              <w:rPr>
                <w:color w:val="ff0000"/>
                <w:rtl w:val="0"/>
              </w:rPr>
              <w:t xml:space="preserve">Measured</w:t>
            </w:r>
          </w:p>
        </w:tc>
        <w:tc>
          <w:tcPr/>
          <w:p w:rsidR="00000000" w:rsidDel="00000000" w:rsidP="00000000" w:rsidRDefault="00000000" w:rsidRPr="00000000" w14:paraId="0000008A">
            <w:pPr>
              <w:jc w:val="right"/>
              <w:rPr>
                <w:color w:val="ff0000"/>
              </w:rPr>
            </w:pPr>
            <w:r w:rsidDel="00000000" w:rsidR="00000000" w:rsidRPr="00000000">
              <w:rPr>
                <w:color w:val="ff0000"/>
                <w:rtl w:val="0"/>
              </w:rPr>
              <w:t xml:space="preserve">100</w:t>
            </w:r>
          </w:p>
        </w:tc>
      </w:tr>
      <w:tr>
        <w:trPr>
          <w:trHeight w:val="266" w:hRule="atLeast"/>
        </w:trPr>
        <w:tc>
          <w:tcPr/>
          <w:p w:rsidR="00000000" w:rsidDel="00000000" w:rsidP="00000000" w:rsidRDefault="00000000" w:rsidRPr="00000000" w14:paraId="0000008B">
            <w:pPr>
              <w:rPr>
                <w:color w:val="ff0000"/>
              </w:rPr>
            </w:pPr>
            <w:sdt>
              <w:sdtPr>
                <w:tag w:val="goog_rdk_170"/>
              </w:sdtPr>
              <w:sdtContent>
                <w:commentRangeStart w:id="26"/>
              </w:sdtContent>
            </w:sdt>
            <w:r w:rsidDel="00000000" w:rsidR="00000000" w:rsidRPr="00000000">
              <w:rPr>
                <w:color w:val="ff0000"/>
                <w:rtl w:val="0"/>
              </w:rPr>
              <w:t xml:space="preserve">Ambient</w:t>
            </w:r>
            <w:commentRangeEnd w:id="26"/>
            <w:r w:rsidDel="00000000" w:rsidR="00000000" w:rsidRPr="00000000">
              <w:commentReference w:id="26"/>
            </w:r>
            <w:r w:rsidDel="00000000" w:rsidR="00000000" w:rsidRPr="00000000">
              <w:rPr>
                <w:color w:val="ff0000"/>
                <w:rtl w:val="0"/>
              </w:rPr>
              <w:t xml:space="preserve"> Night</w:t>
            </w:r>
          </w:p>
        </w:tc>
        <w:tc>
          <w:tcPr/>
          <w:p w:rsidR="00000000" w:rsidDel="00000000" w:rsidP="00000000" w:rsidRDefault="00000000" w:rsidRPr="00000000" w14:paraId="0000008C">
            <w:pPr>
              <w:jc w:val="right"/>
              <w:rPr>
                <w:color w:val="ff0000"/>
              </w:rPr>
            </w:pPr>
            <w:r w:rsidDel="00000000" w:rsidR="00000000" w:rsidRPr="00000000">
              <w:rPr>
                <w:color w:val="ff0000"/>
                <w:rtl w:val="0"/>
              </w:rPr>
              <w:t xml:space="preserve">11</w:t>
            </w:r>
          </w:p>
        </w:tc>
        <w:tc>
          <w:tcPr/>
          <w:p w:rsidR="00000000" w:rsidDel="00000000" w:rsidP="00000000" w:rsidRDefault="00000000" w:rsidRPr="00000000" w14:paraId="0000008D">
            <w:pPr>
              <w:jc w:val="right"/>
              <w:rPr>
                <w:color w:val="ff0000"/>
              </w:rPr>
            </w:pPr>
            <w:r w:rsidDel="00000000" w:rsidR="00000000" w:rsidRPr="00000000">
              <w:rPr>
                <w:color w:val="ff0000"/>
                <w:rtl w:val="0"/>
              </w:rPr>
              <w:t xml:space="preserve">8.5</w:t>
            </w:r>
          </w:p>
        </w:tc>
        <w:tc>
          <w:tcPr/>
          <w:p w:rsidR="00000000" w:rsidDel="00000000" w:rsidP="00000000" w:rsidRDefault="00000000" w:rsidRPr="00000000" w14:paraId="0000008E">
            <w:pPr>
              <w:jc w:val="right"/>
              <w:rPr>
                <w:color w:val="ff0000"/>
              </w:rPr>
            </w:pPr>
            <w:r w:rsidDel="00000000" w:rsidR="00000000" w:rsidRPr="00000000">
              <w:rPr>
                <w:color w:val="ff0000"/>
                <w:rtl w:val="0"/>
              </w:rPr>
              <w:t xml:space="preserve">8.5</w:t>
            </w:r>
          </w:p>
        </w:tc>
        <w:tc>
          <w:tcPr>
            <w:vMerge w:val="continue"/>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ff0000"/>
              </w:rPr>
            </w:pPr>
            <w:r w:rsidDel="00000000" w:rsidR="00000000" w:rsidRPr="00000000">
              <w:rPr>
                <w:rtl w:val="0"/>
              </w:rPr>
            </w:r>
          </w:p>
        </w:tc>
        <w:tc>
          <w:tcPr/>
          <w:p w:rsidR="00000000" w:rsidDel="00000000" w:rsidP="00000000" w:rsidRDefault="00000000" w:rsidRPr="00000000" w14:paraId="00000090">
            <w:pPr>
              <w:jc w:val="center"/>
              <w:rPr>
                <w:color w:val="ff0000"/>
              </w:rPr>
            </w:pPr>
            <w:r w:rsidDel="00000000" w:rsidR="00000000" w:rsidRPr="00000000">
              <w:rPr>
                <w:color w:val="ff0000"/>
                <w:rtl w:val="0"/>
              </w:rPr>
              <w:t xml:space="preserve">Atmospheric</w:t>
            </w:r>
          </w:p>
        </w:tc>
        <w:tc>
          <w:tcPr/>
          <w:p w:rsidR="00000000" w:rsidDel="00000000" w:rsidP="00000000" w:rsidRDefault="00000000" w:rsidRPr="00000000" w14:paraId="00000091">
            <w:pPr>
              <w:jc w:val="center"/>
              <w:rPr>
                <w:color w:val="ff0000"/>
              </w:rPr>
            </w:pPr>
            <w:r w:rsidDel="00000000" w:rsidR="00000000" w:rsidRPr="00000000">
              <w:rPr>
                <w:color w:val="ff0000"/>
                <w:rtl w:val="0"/>
              </w:rPr>
              <w:t xml:space="preserve"> Measured </w:t>
            </w:r>
          </w:p>
        </w:tc>
        <w:tc>
          <w:tcPr/>
          <w:p w:rsidR="00000000" w:rsidDel="00000000" w:rsidP="00000000" w:rsidRDefault="00000000" w:rsidRPr="00000000" w14:paraId="00000092">
            <w:pPr>
              <w:jc w:val="right"/>
              <w:rPr>
                <w:color w:val="ff0000"/>
              </w:rPr>
            </w:pPr>
            <w:r w:rsidDel="00000000" w:rsidR="00000000" w:rsidRPr="00000000">
              <w:rPr>
                <w:color w:val="ff0000"/>
                <w:rtl w:val="0"/>
              </w:rPr>
              <w:t xml:space="preserve">100</w:t>
            </w:r>
          </w:p>
        </w:tc>
      </w:tr>
      <w:tr>
        <w:trPr>
          <w:trHeight w:val="266" w:hRule="atLeast"/>
        </w:trPr>
        <w:tc>
          <w:tcPr>
            <w:gridSpan w:val="8"/>
          </w:tcPr>
          <w:p w:rsidR="00000000" w:rsidDel="00000000" w:rsidP="00000000" w:rsidRDefault="00000000" w:rsidRPr="00000000" w14:paraId="00000093">
            <w:pPr>
              <w:jc w:val="right"/>
              <w:rPr>
                <w:color w:val="ff0000"/>
              </w:rPr>
            </w:pPr>
            <w:r w:rsidDel="00000000" w:rsidR="00000000" w:rsidRPr="00000000">
              <w:rPr>
                <w:color w:val="000000"/>
                <w:rtl w:val="0"/>
              </w:rPr>
              <w:t xml:space="preserve">Alkalinity- 1997.615 </w:t>
            </w:r>
            <w:r w:rsidDel="00000000" w:rsidR="00000000" w:rsidRPr="00000000">
              <w:rPr>
                <w:color w:val="ff0000"/>
                <w:rtl w:val="0"/>
              </w:rPr>
              <w:t xml:space="preserve">(standard used for measuring), </w:t>
            </w:r>
            <w:r w:rsidDel="00000000" w:rsidR="00000000" w:rsidRPr="00000000">
              <w:rPr>
                <w:color w:val="000000"/>
                <w:rtl w:val="0"/>
              </w:rPr>
              <w:t xml:space="preserve">Starting Salinity- 29.3 PSU</w:t>
            </w:r>
            <w:r w:rsidDel="00000000" w:rsidR="00000000" w:rsidRPr="00000000">
              <w:rPr>
                <w:rtl w:val="0"/>
              </w:rPr>
            </w:r>
          </w:p>
        </w:tc>
      </w:tr>
    </w:tbl>
    <w:p w:rsidR="00000000" w:rsidDel="00000000" w:rsidP="00000000" w:rsidRDefault="00000000" w:rsidRPr="00000000" w14:paraId="0000009B">
      <w:pPr>
        <w:jc w:val="both"/>
        <w:rPr>
          <w:color w:val="191919"/>
          <w:highlight w:val="white"/>
        </w:rPr>
      </w:pPr>
      <w:r w:rsidDel="00000000" w:rsidR="00000000" w:rsidRPr="00000000">
        <w:rPr>
          <w:rtl w:val="0"/>
        </w:rPr>
      </w:r>
    </w:p>
    <w:p w:rsidR="00000000" w:rsidDel="00000000" w:rsidP="00000000" w:rsidRDefault="00000000" w:rsidRPr="00000000" w14:paraId="0000009C">
      <w:pPr>
        <w:jc w:val="both"/>
        <w:rPr>
          <w:color w:val="191919"/>
          <w:highlight w:val="white"/>
        </w:rPr>
      </w:pPr>
      <w:r w:rsidDel="00000000" w:rsidR="00000000" w:rsidRPr="00000000">
        <w:rPr>
          <w:rtl w:val="0"/>
        </w:rPr>
      </w:r>
    </w:p>
    <w:p w:rsidR="00000000" w:rsidDel="00000000" w:rsidP="00000000" w:rsidRDefault="00000000" w:rsidRPr="00000000" w14:paraId="0000009D">
      <w:pPr>
        <w:jc w:val="both"/>
        <w:rPr>
          <w:color w:val="191919"/>
          <w:highlight w:val="white"/>
        </w:rPr>
      </w:pPr>
      <w:sdt>
        <w:sdtPr>
          <w:tag w:val="goog_rdk_172"/>
        </w:sdtPr>
        <w:sdtContent>
          <w:del w:author="Shallin Busch - NOAA Federal" w:id="26" w:date="2020-04-07T04:55:55Z">
            <w:r w:rsidDel="00000000" w:rsidR="00000000" w:rsidRPr="00000000">
              <w:rPr>
                <w:color w:val="191919"/>
                <w:highlight w:val="white"/>
                <w:rtl w:val="0"/>
              </w:rPr>
              <w:delText xml:space="preserve">The MOATs Water </w:delText>
            </w:r>
          </w:del>
          <w:sdt>
            <w:sdtPr>
              <w:tag w:val="goog_rdk_173"/>
            </w:sdtPr>
            <w:sdtContent>
              <w:commentRangeStart w:id="27"/>
            </w:sdtContent>
          </w:sdt>
          <w:del w:author="Shallin Busch - NOAA Federal" w:id="26" w:date="2020-04-07T04:55:55Z">
            <w:r w:rsidDel="00000000" w:rsidR="00000000" w:rsidRPr="00000000">
              <w:rPr>
                <w:color w:val="191919"/>
                <w:highlight w:val="white"/>
                <w:rtl w:val="0"/>
              </w:rPr>
              <w:delText xml:space="preserve">chemistry </w:delText>
            </w:r>
            <w:commentRangeEnd w:id="27"/>
            <w:r w:rsidDel="00000000" w:rsidR="00000000" w:rsidRPr="00000000">
              <w:commentReference w:id="27"/>
            </w:r>
            <w:r w:rsidDel="00000000" w:rsidR="00000000" w:rsidRPr="00000000">
              <w:rPr>
                <w:color w:val="191919"/>
                <w:highlight w:val="white"/>
                <w:rtl w:val="0"/>
              </w:rPr>
              <w:delText xml:space="preserve">was checked weekly with spectrophotometric pH measurements using an Ocean Optics USB 230 2000+ Fiber Optic Spectometer with SpectraSuite software and a 5mM solution of Sigma Aldritch m-cresol purple indicator dye (</w:delText>
            </w:r>
            <w:r w:rsidDel="00000000" w:rsidR="00000000" w:rsidRPr="00000000">
              <w:rPr>
                <w:color w:val="ff0000"/>
                <w:highlight w:val="white"/>
                <w:rtl w:val="0"/>
              </w:rPr>
              <w:delText xml:space="preserve">spectra uses which pH scale?</w:delText>
            </w:r>
            <w:r w:rsidDel="00000000" w:rsidR="00000000" w:rsidRPr="00000000">
              <w:rPr>
                <w:color w:val="191919"/>
                <w:highlight w:val="white"/>
                <w:rtl w:val="0"/>
              </w:rPr>
              <w:delText xml:space="preserve">). In-situ dissolved oxygen measurements were also taken weekly with a PreSens optical oxygen Fitbox4 sensor. </w:delText>
            </w:r>
            <w:sdt>
              <w:sdtPr>
                <w:tag w:val="goog_rdk_174"/>
              </w:sdtPr>
              <w:sdtContent>
                <w:commentRangeStart w:id="28"/>
              </w:sdtContent>
            </w:sdt>
            <w:r w:rsidDel="00000000" w:rsidR="00000000" w:rsidRPr="00000000">
              <w:rPr>
                <w:color w:val="191919"/>
                <w:highlight w:val="white"/>
                <w:rtl w:val="0"/>
              </w:rPr>
              <w:delText xml:space="preserve">Salinity </w:delText>
            </w:r>
            <w:commentRangeEnd w:id="28"/>
            <w:r w:rsidDel="00000000" w:rsidR="00000000" w:rsidRPr="00000000">
              <w:commentReference w:id="28"/>
            </w:r>
            <w:r w:rsidDel="00000000" w:rsidR="00000000" w:rsidRPr="00000000">
              <w:rPr>
                <w:color w:val="191919"/>
                <w:highlight w:val="white"/>
                <w:rtl w:val="0"/>
              </w:rPr>
              <w:delText xml:space="preserve">was measured daily with a Honeywell UDA (</w:delText>
            </w:r>
            <w:r w:rsidDel="00000000" w:rsidR="00000000" w:rsidRPr="00000000">
              <w:rPr>
                <w:color w:val="ff0000"/>
                <w:highlight w:val="white"/>
                <w:rtl w:val="0"/>
              </w:rPr>
              <w:delText xml:space="preserve">model</w:delText>
            </w:r>
            <w:r w:rsidDel="00000000" w:rsidR="00000000" w:rsidRPr="00000000">
              <w:rPr>
                <w:color w:val="191919"/>
                <w:highlight w:val="white"/>
                <w:rtl w:val="0"/>
              </w:rPr>
              <w:delText xml:space="preserve">) and source water salinity recorded. Salinity was measured locally at each moats, averaged, and recorded from a handheld (</w:delText>
            </w:r>
            <w:r w:rsidDel="00000000" w:rsidR="00000000" w:rsidRPr="00000000">
              <w:rPr>
                <w:color w:val="ff0000"/>
                <w:highlight w:val="white"/>
                <w:rtl w:val="0"/>
              </w:rPr>
              <w:delText xml:space="preserve">probe </w:delText>
            </w:r>
            <w:r w:rsidDel="00000000" w:rsidR="00000000" w:rsidRPr="00000000">
              <w:rPr>
                <w:color w:val="191919"/>
                <w:highlight w:val="white"/>
                <w:rtl w:val="0"/>
              </w:rPr>
              <w:delText xml:space="preserve">type needed). </w:delText>
            </w:r>
          </w:del>
        </w:sdtContent>
      </w:sdt>
      <w:r w:rsidDel="00000000" w:rsidR="00000000" w:rsidRPr="00000000">
        <w:rPr>
          <w:rtl w:val="0"/>
        </w:rPr>
      </w:r>
    </w:p>
    <w:p w:rsidR="00000000" w:rsidDel="00000000" w:rsidP="00000000" w:rsidRDefault="00000000" w:rsidRPr="00000000" w14:paraId="0000009E">
      <w:pPr>
        <w:jc w:val="both"/>
        <w:rPr>
          <w:rFonts w:ascii="Lucida Sans" w:cs="Lucida Sans" w:eastAsia="Lucida Sans" w:hAnsi="Lucida Sans"/>
          <w:color w:val="191919"/>
          <w:highlight w:val="white"/>
        </w:rPr>
      </w:pPr>
      <w:r w:rsidDel="00000000" w:rsidR="00000000" w:rsidRPr="00000000">
        <w:rPr>
          <w:rtl w:val="0"/>
        </w:rPr>
      </w:r>
    </w:p>
    <w:p w:rsidR="00000000" w:rsidDel="00000000" w:rsidP="00000000" w:rsidRDefault="00000000" w:rsidRPr="00000000" w14:paraId="0000009F">
      <w:pPr>
        <w:jc w:val="both"/>
        <w:rPr>
          <w:color w:val="191919"/>
          <w:highlight w:val="white"/>
        </w:rPr>
      </w:pPr>
      <w:sdt>
        <w:sdtPr>
          <w:tag w:val="goog_rdk_176"/>
        </w:sdtPr>
        <w:sdtContent>
          <w:del w:author="Shallin Busch - NOAA Federal" w:id="27" w:date="2020-04-07T05:13:25Z">
            <w:r w:rsidDel="00000000" w:rsidR="00000000" w:rsidRPr="00000000">
              <w:rPr>
                <w:color w:val="191919"/>
                <w:highlight w:val="white"/>
                <w:rtl w:val="0"/>
              </w:rPr>
              <w:delText xml:space="preserve">Diet remained constant both under treatment and during the initial 11 day acclimation period. Inputs varied between 24, 72, and 96hour intervals. On a 24hour basis the krill in each 44L MOATS aquaria was fed  </w:delText>
            </w:r>
            <w:r w:rsidDel="00000000" w:rsidR="00000000" w:rsidRPr="00000000">
              <w:rPr>
                <w:color w:val="000000"/>
                <w:rtl w:val="0"/>
              </w:rPr>
              <w:delText xml:space="preserve">5.25mL of Instant Algae (Reed Mariculture Shellfish Diet 1800)</w:delText>
            </w:r>
            <w:r w:rsidDel="00000000" w:rsidR="00000000" w:rsidRPr="00000000">
              <w:rPr>
                <w:color w:val="191919"/>
                <w:highlight w:val="white"/>
                <w:rtl w:val="0"/>
              </w:rPr>
              <w:delText xml:space="preserve">. Every 72hours, MOATs were dosed with </w:delText>
            </w:r>
            <w:r w:rsidDel="00000000" w:rsidR="00000000" w:rsidRPr="00000000">
              <w:rPr>
                <w:color w:val="000000"/>
                <w:rtl w:val="0"/>
              </w:rPr>
              <w:delText xml:space="preserve">5.72ml of EZ Larvae</w:delText>
            </w:r>
            <w:r w:rsidDel="00000000" w:rsidR="00000000" w:rsidRPr="00000000">
              <w:rPr>
                <w:color w:val="191919"/>
                <w:highlight w:val="white"/>
                <w:rtl w:val="0"/>
              </w:rPr>
              <w:delText xml:space="preserve"> (</w:delText>
            </w:r>
            <w:r w:rsidDel="00000000" w:rsidR="00000000" w:rsidRPr="00000000">
              <w:rPr>
                <w:color w:val="000000"/>
                <w:rtl w:val="0"/>
              </w:rPr>
              <w:delText xml:space="preserve">Zeigler 250-600 micron Larvae Concentrate). </w:delText>
            </w:r>
            <w:r w:rsidDel="00000000" w:rsidR="00000000" w:rsidRPr="00000000">
              <w:rPr>
                <w:i w:val="1"/>
                <w:rtl w:val="0"/>
              </w:rPr>
              <w:delText xml:space="preserve">Artermia salina</w:delText>
            </w:r>
            <w:r w:rsidDel="00000000" w:rsidR="00000000" w:rsidRPr="00000000">
              <w:rPr>
                <w:rtl w:val="0"/>
              </w:rPr>
              <w:delText xml:space="preserve"> (San Francisco Bay brand)</w:delText>
            </w:r>
            <w:r w:rsidDel="00000000" w:rsidR="00000000" w:rsidRPr="00000000">
              <w:rPr>
                <w:color w:val="000000"/>
                <w:rtl w:val="0"/>
              </w:rPr>
              <w:delText xml:space="preserve"> were added every 96hours at a ratio of 1 </w:delText>
            </w:r>
            <w:r w:rsidDel="00000000" w:rsidR="00000000" w:rsidRPr="00000000">
              <w:rPr>
                <w:rtl w:val="0"/>
              </w:rPr>
              <w:delText xml:space="preserve">nauplius per 1mL</w:delText>
            </w:r>
            <w:r w:rsidDel="00000000" w:rsidR="00000000" w:rsidRPr="00000000">
              <w:rPr>
                <w:color w:val="000000"/>
                <w:rtl w:val="0"/>
              </w:rPr>
              <w:delText xml:space="preserve"> of aquaria water (1:44,000mL). </w:delText>
            </w:r>
            <w:r w:rsidDel="00000000" w:rsidR="00000000" w:rsidRPr="00000000">
              <w:rPr>
                <w:color w:val="191919"/>
                <w:highlight w:val="white"/>
                <w:rtl w:val="0"/>
              </w:rPr>
              <w:delText xml:space="preserve">All dietary inputs were added to each individual aquaria during the no-flow, night conditions period. </w:delText>
            </w:r>
          </w:del>
        </w:sdtContent>
      </w:sdt>
      <w:r w:rsidDel="00000000" w:rsidR="00000000" w:rsidRPr="00000000">
        <w:rPr>
          <w:rtl w:val="0"/>
        </w:rPr>
      </w:r>
    </w:p>
    <w:p w:rsidR="00000000" w:rsidDel="00000000" w:rsidP="00000000" w:rsidRDefault="00000000" w:rsidRPr="00000000" w14:paraId="000000A0">
      <w:pPr>
        <w:jc w:val="both"/>
        <w:rPr>
          <w:color w:val="191919"/>
          <w:highlight w:val="white"/>
        </w:rPr>
      </w:pP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0A1">
      <w:pPr>
        <w:jc w:val="both"/>
        <w:rPr>
          <w:color w:val="191919"/>
          <w:highlight w:val="white"/>
        </w:rPr>
      </w:pPr>
      <w:sdt>
        <w:sdtPr>
          <w:tag w:val="goog_rdk_178"/>
        </w:sdtPr>
        <w:sdtContent>
          <w:del w:author="Shallin Busch - NOAA Federal" w:id="28" w:date="2020-04-07T05:24:20Z">
            <w:r w:rsidDel="00000000" w:rsidR="00000000" w:rsidRPr="00000000">
              <w:rPr>
                <w:color w:val="191919"/>
                <w:highlight w:val="white"/>
                <w:rtl w:val="0"/>
              </w:rPr>
              <w:delText xml:space="preserve">Every 96hours aquaria were cleaned during the day conditions period to minimize disruption to target water chemistry. Detritus and krill carcasses were removed via siphoning after recording for mortality. Species determination was confirmed via microscopy using a </w:delText>
            </w:r>
            <w:r w:rsidDel="00000000" w:rsidR="00000000" w:rsidRPr="00000000">
              <w:rPr>
                <w:color w:val="000000"/>
                <w:rtl w:val="0"/>
              </w:rPr>
              <w:delText xml:space="preserve">NIKON Microscope (SMZ715T) with Sony Camera (DFK 33UX226c)</w:delText>
            </w:r>
            <w:r w:rsidDel="00000000" w:rsidR="00000000" w:rsidRPr="00000000">
              <w:rPr>
                <w:color w:val="191919"/>
                <w:highlight w:val="white"/>
                <w:rtl w:val="0"/>
              </w:rPr>
              <w:delText xml:space="preserve"> </w:delText>
            </w:r>
            <w:r w:rsidDel="00000000" w:rsidR="00000000" w:rsidRPr="00000000">
              <w:rPr>
                <w:color w:val="000000"/>
                <w:rtl w:val="0"/>
              </w:rPr>
              <w:delText xml:space="preserve">configured with Imaging Source Software. </w:delText>
            </w:r>
          </w:del>
        </w:sdtContent>
      </w:sdt>
      <w:r w:rsidDel="00000000" w:rsidR="00000000" w:rsidRPr="00000000">
        <w:rPr>
          <w:rtl w:val="0"/>
        </w:rPr>
      </w:r>
    </w:p>
    <w:sdt>
      <w:sdtPr>
        <w:tag w:val="goog_rdk_181"/>
      </w:sdtPr>
      <w:sdtContent>
        <w:p w:rsidR="00000000" w:rsidDel="00000000" w:rsidP="00000000" w:rsidRDefault="00000000" w:rsidRPr="00000000" w14:paraId="000000A2">
          <w:pPr>
            <w:rPr>
              <w:del w:author="Shallin Busch - NOAA Federal" w:id="29" w:date="2020-04-07T05:40:02Z"/>
              <w:rFonts w:ascii="Lucida Sans" w:cs="Lucida Sans" w:eastAsia="Lucida Sans" w:hAnsi="Lucida Sans"/>
              <w:color w:val="191919"/>
              <w:sz w:val="22"/>
              <w:szCs w:val="22"/>
              <w:highlight w:val="white"/>
            </w:rPr>
          </w:pPr>
          <w:sdt>
            <w:sdtPr>
              <w:tag w:val="goog_rdk_180"/>
            </w:sdtPr>
            <w:sdtContent>
              <w:del w:author="Shallin Busch - NOAA Federal" w:id="29" w:date="2020-04-07T05:40:02Z">
                <w:r w:rsidDel="00000000" w:rsidR="00000000" w:rsidRPr="00000000">
                  <w:rPr>
                    <w:rtl w:val="0"/>
                  </w:rPr>
                </w:r>
              </w:del>
            </w:sdtContent>
          </w:sdt>
        </w:p>
      </w:sdtContent>
    </w:sdt>
    <w:p w:rsidR="00000000" w:rsidDel="00000000" w:rsidP="00000000" w:rsidRDefault="00000000" w:rsidRPr="00000000" w14:paraId="000000A3">
      <w:pPr>
        <w:spacing w:after="160" w:lineRule="auto"/>
        <w:jc w:val="both"/>
        <w:rPr>
          <w:color w:val="000000"/>
        </w:rPr>
      </w:pPr>
      <w:sdt>
        <w:sdtPr>
          <w:tag w:val="goog_rdk_182"/>
        </w:sdtPr>
        <w:sdtContent>
          <w:del w:author="Shallin Busch - NOAA Federal" w:id="29" w:date="2020-04-07T05:40:02Z">
            <w:r w:rsidDel="00000000" w:rsidR="00000000" w:rsidRPr="00000000">
              <w:rPr>
                <w:color w:val="000000"/>
                <w:rtl w:val="0"/>
              </w:rPr>
              <w:delText xml:space="preserve">Animals were under treatment for (</w:delText>
            </w:r>
          </w:del>
          <w:sdt>
            <w:sdtPr>
              <w:tag w:val="goog_rdk_183"/>
            </w:sdtPr>
            <w:sdtContent>
              <w:commentRangeStart w:id="29"/>
            </w:sdtContent>
          </w:sdt>
          <w:del w:author="Shallin Busch - NOAA Federal" w:id="29" w:date="2020-04-07T05:40:02Z">
            <w:r w:rsidDel="00000000" w:rsidR="00000000" w:rsidRPr="00000000">
              <w:rPr>
                <w:color w:val="ff0000"/>
                <w:rtl w:val="0"/>
              </w:rPr>
              <w:delText xml:space="preserve">35days, 5weeks, 840hours</w:delText>
            </w:r>
            <w:commentRangeEnd w:id="29"/>
            <w:r w:rsidDel="00000000" w:rsidR="00000000" w:rsidRPr="00000000">
              <w:commentReference w:id="29"/>
            </w:r>
            <w:r w:rsidDel="00000000" w:rsidR="00000000" w:rsidRPr="00000000">
              <w:rPr>
                <w:color w:val="000000"/>
                <w:rtl w:val="0"/>
              </w:rPr>
              <w:delText xml:space="preserve">). Following the fourth week of the experiment animals were subsampled for respirometry trials. All krill remaining at project’s end were flash frozen and prepared for lipids analysis. </w:delText>
            </w:r>
          </w:del>
        </w:sdtContent>
      </w:sdt>
      <w:r w:rsidDel="00000000" w:rsidR="00000000" w:rsidRPr="00000000">
        <w:rPr>
          <w:rtl w:val="0"/>
        </w:rPr>
      </w:r>
    </w:p>
    <w:p w:rsidR="00000000" w:rsidDel="00000000" w:rsidP="00000000" w:rsidRDefault="00000000" w:rsidRPr="00000000" w14:paraId="000000A4">
      <w:pPr>
        <w:spacing w:after="160" w:lineRule="auto"/>
        <w:jc w:val="both"/>
        <w:rPr>
          <w:color w:val="000000"/>
        </w:rPr>
      </w:pPr>
      <w:sdt>
        <w:sdtPr>
          <w:tag w:val="goog_rdk_185"/>
        </w:sdtPr>
        <w:sdtContent>
          <w:del w:author="Shallin Busch - NOAA Federal" w:id="30" w:date="2020-04-07T05:43:33Z">
            <w:r w:rsidDel="00000000" w:rsidR="00000000" w:rsidRPr="00000000">
              <w:rPr>
                <w:color w:val="000000"/>
                <w:rtl w:val="0"/>
              </w:rPr>
              <w:delText xml:space="preserve">Respirometry trials occurred over the course of four, two hours rounds over a period of two days; recording animal’s respirometry rates during the “night” period. Selection of MOATs aquaria and corresponding animals was balanced against individual MOAT’s mortality (remaining biomass), treatments, spread across days of respirometry trials (2-days) and the rounds of trials (2-rounds) in a given day. </w:delText>
            </w:r>
          </w:del>
        </w:sdtContent>
      </w:sdt>
      <w:r w:rsidDel="00000000" w:rsidR="00000000" w:rsidRPr="00000000">
        <w:rPr>
          <w:rtl w:val="0"/>
        </w:rPr>
      </w:r>
    </w:p>
    <w:p w:rsidR="00000000" w:rsidDel="00000000" w:rsidP="00000000" w:rsidRDefault="00000000" w:rsidRPr="00000000" w14:paraId="000000A5">
      <w:pPr>
        <w:spacing w:after="160" w:lineRule="auto"/>
        <w:jc w:val="both"/>
        <w:rPr>
          <w:color w:val="000000"/>
        </w:rPr>
      </w:pPr>
      <w:r w:rsidDel="00000000" w:rsidR="00000000" w:rsidRPr="00000000">
        <w:rPr>
          <w:color w:val="000000"/>
          <w:rtl w:val="0"/>
        </w:rPr>
        <w:t xml:space="preserve">Time between respirometry trials, lipid preparation, and timing between day night cycles created differences in fasting periods among MOATs aquaria. Biomass and length of fasting period was recorded to allow (</w:t>
      </w:r>
      <w:sdt>
        <w:sdtPr>
          <w:tag w:val="goog_rdk_186"/>
        </w:sdtPr>
        <w:sdtContent>
          <w:commentRangeStart w:id="30"/>
        </w:sdtContent>
      </w:sdt>
      <w:r w:rsidDel="00000000" w:rsidR="00000000" w:rsidRPr="00000000">
        <w:rPr>
          <w:color w:val="ff0000"/>
          <w:rtl w:val="0"/>
        </w:rPr>
        <w:t xml:space="preserve">weighted</w:t>
      </w:r>
      <w:commentRangeEnd w:id="30"/>
      <w:r w:rsidDel="00000000" w:rsidR="00000000" w:rsidRPr="00000000">
        <w:commentReference w:id="30"/>
      </w:r>
      <w:r w:rsidDel="00000000" w:rsidR="00000000" w:rsidRPr="00000000">
        <w:rPr>
          <w:color w:val="000000"/>
          <w:rtl w:val="0"/>
        </w:rPr>
        <w:t xml:space="preserve">) follow-on analyses of lipid composition across individuals and treatments. Animals, per MOATs, were added to individual cryovials after: (1) wet weight was measured and (2) </w:t>
      </w:r>
      <w:r w:rsidDel="00000000" w:rsidR="00000000" w:rsidRPr="00000000">
        <w:rPr>
          <w:color w:val="191919"/>
          <w:highlight w:val="white"/>
          <w:rtl w:val="0"/>
        </w:rPr>
        <w:t xml:space="preserve">species determination with microscopy using a </w:t>
      </w:r>
      <w:r w:rsidDel="00000000" w:rsidR="00000000" w:rsidRPr="00000000">
        <w:rPr>
          <w:color w:val="000000"/>
          <w:rtl w:val="0"/>
        </w:rPr>
        <w:t xml:space="preserve">NIKON Microscope (SMZ715T) with Sony Camera ((DFK 33UX226c)</w:t>
      </w:r>
      <w:r w:rsidDel="00000000" w:rsidR="00000000" w:rsidRPr="00000000">
        <w:rPr>
          <w:color w:val="191919"/>
          <w:highlight w:val="white"/>
          <w:rtl w:val="0"/>
        </w:rPr>
        <w:t xml:space="preserve"> </w:t>
      </w:r>
      <w:r w:rsidDel="00000000" w:rsidR="00000000" w:rsidRPr="00000000">
        <w:rPr>
          <w:color w:val="000000"/>
          <w:rtl w:val="0"/>
        </w:rPr>
        <w:t xml:space="preserve">configured with Imaging Source Software until the goal 100mg of biomass was achieved per vial. </w:t>
      </w:r>
    </w:p>
    <w:p w:rsidR="00000000" w:rsidDel="00000000" w:rsidP="00000000" w:rsidRDefault="00000000" w:rsidRPr="00000000" w14:paraId="000000A6">
      <w:pPr>
        <w:spacing w:after="160" w:lineRule="auto"/>
        <w:rPr>
          <w:b w:val="1"/>
          <w:color w:val="000000"/>
        </w:rPr>
      </w:pPr>
      <w:r w:rsidDel="00000000" w:rsidR="00000000" w:rsidRPr="00000000">
        <w:rPr>
          <w:rtl w:val="0"/>
        </w:rPr>
      </w:r>
    </w:p>
    <w:p w:rsidR="00000000" w:rsidDel="00000000" w:rsidP="00000000" w:rsidRDefault="00000000" w:rsidRPr="00000000" w14:paraId="000000A7">
      <w:pPr>
        <w:spacing w:after="160" w:lineRule="auto"/>
        <w:rPr>
          <w:b w:val="1"/>
          <w:color w:val="000000"/>
        </w:rPr>
      </w:pPr>
      <w:r w:rsidDel="00000000" w:rsidR="00000000" w:rsidRPr="00000000">
        <w:rPr>
          <w:rtl w:val="0"/>
        </w:rPr>
      </w:r>
    </w:p>
    <w:tbl>
      <w:tblPr>
        <w:tblStyle w:val="Table4"/>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c>
          <w:tcPr>
            <w:shd w:fill="d9d9d9" w:val="clear"/>
          </w:tcPr>
          <w:p w:rsidR="00000000" w:rsidDel="00000000" w:rsidP="00000000" w:rsidRDefault="00000000" w:rsidRPr="00000000" w14:paraId="000000A8">
            <w:pPr>
              <w:spacing w:after="160" w:lineRule="auto"/>
              <w:rPr>
                <w:b w:val="1"/>
                <w:color w:val="000000"/>
              </w:rPr>
            </w:pPr>
            <w:r w:rsidDel="00000000" w:rsidR="00000000" w:rsidRPr="00000000">
              <w:rPr>
                <w:b w:val="1"/>
                <w:color w:val="000000"/>
                <w:rtl w:val="0"/>
              </w:rPr>
              <w:t xml:space="preserve">Methods Broken into thematic sections below:</w:t>
            </w:r>
          </w:p>
        </w:tc>
      </w:tr>
    </w:tbl>
    <w:p w:rsidR="00000000" w:rsidDel="00000000" w:rsidP="00000000" w:rsidRDefault="00000000" w:rsidRPr="00000000" w14:paraId="000000A9">
      <w:pPr>
        <w:spacing w:after="160" w:lineRule="auto"/>
        <w:rPr>
          <w:b w:val="1"/>
          <w:color w:val="000000"/>
        </w:rPr>
      </w:pPr>
      <w:r w:rsidDel="00000000" w:rsidR="00000000" w:rsidRPr="00000000">
        <w:rPr>
          <w:rtl w:val="0"/>
        </w:rPr>
      </w:r>
    </w:p>
    <w:tbl>
      <w:tblPr>
        <w:tblStyle w:val="Table5"/>
        <w:tblW w:w="928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85"/>
        <w:tblGridChange w:id="0">
          <w:tblGrid>
            <w:gridCol w:w="9285"/>
          </w:tblGrid>
        </w:tblGridChange>
      </w:tblGrid>
      <w:tr>
        <w:trPr>
          <w:trHeight w:val="1836" w:hRule="atLeast"/>
        </w:trPr>
        <w:tc>
          <w:tcPr/>
          <w:p w:rsidR="00000000" w:rsidDel="00000000" w:rsidP="00000000" w:rsidRDefault="00000000" w:rsidRPr="00000000" w14:paraId="000000AA">
            <w:pPr>
              <w:spacing w:after="160" w:lineRule="auto"/>
              <w:rPr>
                <w:b w:val="1"/>
                <w:color w:val="00000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241300</wp:posOffset>
                      </wp:positionV>
                      <wp:extent cx="690245" cy="710565"/>
                      <wp:effectExtent b="0" l="0" r="0" t="0"/>
                      <wp:wrapNone/>
                      <wp:docPr id="68" name=""/>
                      <a:graphic>
                        <a:graphicData uri="http://schemas.microsoft.com/office/word/2010/wordprocessingShape">
                          <wps:wsp>
                            <wps:cNvSpPr/>
                            <wps:cNvPr id="11" name="Shape 11"/>
                            <wps:spPr>
                              <a:xfrm>
                                <a:off x="5005640" y="3429480"/>
                                <a:ext cx="680720" cy="701040"/>
                              </a:xfrm>
                              <a:prstGeom prst="rect">
                                <a:avLst/>
                              </a:prstGeom>
                              <a:gradFill>
                                <a:gsLst>
                                  <a:gs pos="0">
                                    <a:srgbClr val="D1D1D1"/>
                                  </a:gs>
                                  <a:gs pos="50000">
                                    <a:srgbClr val="C7C7C7"/>
                                  </a:gs>
                                  <a:gs pos="100000">
                                    <a:srgbClr val="C0C0C0"/>
                                  </a:gs>
                                </a:gsLst>
                                <a:lin ang="5400000" scaled="0"/>
                              </a:gradFill>
                              <a:ln cap="flat" cmpd="sng" w="9525">
                                <a:solidFill>
                                  <a:schemeClr val="accent3"/>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1"/>
                                      <w:vertAlign w:val="baseline"/>
                                    </w:rPr>
                                    <w:t xml:space="preserve">Animals (Collection &amp; Transportation)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101601</wp:posOffset>
                      </wp:positionH>
                      <wp:positionV relativeFrom="paragraph">
                        <wp:posOffset>241300</wp:posOffset>
                      </wp:positionV>
                      <wp:extent cx="690245" cy="710565"/>
                      <wp:effectExtent b="0" l="0" r="0" t="0"/>
                      <wp:wrapNone/>
                      <wp:docPr id="68" name="image55.png"/>
                      <a:graphic>
                        <a:graphicData uri="http://schemas.openxmlformats.org/drawingml/2006/picture">
                          <pic:pic>
                            <pic:nvPicPr>
                              <pic:cNvPr id="0" name="image55.png"/>
                              <pic:cNvPicPr preferRelativeResize="0"/>
                            </pic:nvPicPr>
                            <pic:blipFill>
                              <a:blip r:embed="rId10"/>
                              <a:srcRect/>
                              <a:stretch>
                                <a:fillRect/>
                              </a:stretch>
                            </pic:blipFill>
                            <pic:spPr>
                              <a:xfrm>
                                <a:off x="0" y="0"/>
                                <a:ext cx="690245" cy="7105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863600</wp:posOffset>
                      </wp:positionH>
                      <wp:positionV relativeFrom="paragraph">
                        <wp:posOffset>241300</wp:posOffset>
                      </wp:positionV>
                      <wp:extent cx="690245" cy="710565"/>
                      <wp:effectExtent b="0" l="0" r="0" t="0"/>
                      <wp:wrapNone/>
                      <wp:docPr id="70" name=""/>
                      <a:graphic>
                        <a:graphicData uri="http://schemas.microsoft.com/office/word/2010/wordprocessingShape">
                          <wps:wsp>
                            <wps:cNvSpPr/>
                            <wps:cNvPr id="13" name="Shape 13"/>
                            <wps:spPr>
                              <a:xfrm>
                                <a:off x="5005640" y="3429480"/>
                                <a:ext cx="680720" cy="701040"/>
                              </a:xfrm>
                              <a:prstGeom prst="rect">
                                <a:avLst/>
                              </a:prstGeom>
                              <a:gradFill>
                                <a:gsLst>
                                  <a:gs pos="0">
                                    <a:srgbClr val="D1D1D1"/>
                                  </a:gs>
                                  <a:gs pos="50000">
                                    <a:srgbClr val="C7C7C7"/>
                                  </a:gs>
                                  <a:gs pos="100000">
                                    <a:srgbClr val="C0C0C0"/>
                                  </a:gs>
                                </a:gsLst>
                                <a:lin ang="5400000" scaled="0"/>
                              </a:gradFill>
                              <a:ln cap="flat" cmpd="sng" w="9525">
                                <a:solidFill>
                                  <a:schemeClr val="accent3"/>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1"/>
                                      <w:vertAlign w:val="baseline"/>
                                    </w:rPr>
                                    <w:t xml:space="preserve">Sorting (wild krill &amp; biomass consideration)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863600</wp:posOffset>
                      </wp:positionH>
                      <wp:positionV relativeFrom="paragraph">
                        <wp:posOffset>241300</wp:posOffset>
                      </wp:positionV>
                      <wp:extent cx="690245" cy="710565"/>
                      <wp:effectExtent b="0" l="0" r="0" t="0"/>
                      <wp:wrapNone/>
                      <wp:docPr id="70" name="image57.png"/>
                      <a:graphic>
                        <a:graphicData uri="http://schemas.openxmlformats.org/drawingml/2006/picture">
                          <pic:pic>
                            <pic:nvPicPr>
                              <pic:cNvPr id="0" name="image57.png"/>
                              <pic:cNvPicPr preferRelativeResize="0"/>
                            </pic:nvPicPr>
                            <pic:blipFill>
                              <a:blip r:embed="rId11"/>
                              <a:srcRect/>
                              <a:stretch>
                                <a:fillRect/>
                              </a:stretch>
                            </pic:blipFill>
                            <pic:spPr>
                              <a:xfrm>
                                <a:off x="0" y="0"/>
                                <a:ext cx="690245" cy="7105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1663700</wp:posOffset>
                      </wp:positionH>
                      <wp:positionV relativeFrom="paragraph">
                        <wp:posOffset>241300</wp:posOffset>
                      </wp:positionV>
                      <wp:extent cx="690245" cy="710565"/>
                      <wp:effectExtent b="0" l="0" r="0" t="0"/>
                      <wp:wrapNone/>
                      <wp:docPr id="59" name=""/>
                      <a:graphic>
                        <a:graphicData uri="http://schemas.microsoft.com/office/word/2010/wordprocessingShape">
                          <wps:wsp>
                            <wps:cNvSpPr/>
                            <wps:cNvPr id="2" name="Shape 2"/>
                            <wps:spPr>
                              <a:xfrm>
                                <a:off x="5005640" y="3429480"/>
                                <a:ext cx="680720" cy="701040"/>
                              </a:xfrm>
                              <a:prstGeom prst="rect">
                                <a:avLst/>
                              </a:prstGeom>
                              <a:gradFill>
                                <a:gsLst>
                                  <a:gs pos="0">
                                    <a:srgbClr val="D1D1D1"/>
                                  </a:gs>
                                  <a:gs pos="50000">
                                    <a:srgbClr val="C7C7C7"/>
                                  </a:gs>
                                  <a:gs pos="100000">
                                    <a:srgbClr val="C0C0C0"/>
                                  </a:gs>
                                </a:gsLst>
                                <a:lin ang="5400000" scaled="0"/>
                              </a:gradFill>
                              <a:ln cap="flat" cmpd="sng" w="9525">
                                <a:solidFill>
                                  <a:schemeClr val="accent3"/>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1"/>
                                      <w:vertAlign w:val="baseline"/>
                                    </w:rPr>
                                    <w:t xml:space="preserve">Acclimation period and Treatments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1663700</wp:posOffset>
                      </wp:positionH>
                      <wp:positionV relativeFrom="paragraph">
                        <wp:posOffset>241300</wp:posOffset>
                      </wp:positionV>
                      <wp:extent cx="690245" cy="710565"/>
                      <wp:effectExtent b="0" l="0" r="0" t="0"/>
                      <wp:wrapNone/>
                      <wp:docPr id="59" name="image46.png"/>
                      <a:graphic>
                        <a:graphicData uri="http://schemas.openxmlformats.org/drawingml/2006/picture">
                          <pic:pic>
                            <pic:nvPicPr>
                              <pic:cNvPr id="0" name="image46.png"/>
                              <pic:cNvPicPr preferRelativeResize="0"/>
                            </pic:nvPicPr>
                            <pic:blipFill>
                              <a:blip r:embed="rId12"/>
                              <a:srcRect/>
                              <a:stretch>
                                <a:fillRect/>
                              </a:stretch>
                            </pic:blipFill>
                            <pic:spPr>
                              <a:xfrm>
                                <a:off x="0" y="0"/>
                                <a:ext cx="690245" cy="7105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2451100</wp:posOffset>
                      </wp:positionH>
                      <wp:positionV relativeFrom="paragraph">
                        <wp:posOffset>241300</wp:posOffset>
                      </wp:positionV>
                      <wp:extent cx="690245" cy="710565"/>
                      <wp:effectExtent b="0" l="0" r="0" t="0"/>
                      <wp:wrapNone/>
                      <wp:docPr id="66" name=""/>
                      <a:graphic>
                        <a:graphicData uri="http://schemas.microsoft.com/office/word/2010/wordprocessingShape">
                          <wps:wsp>
                            <wps:cNvSpPr/>
                            <wps:cNvPr id="9" name="Shape 9"/>
                            <wps:spPr>
                              <a:xfrm>
                                <a:off x="5005640" y="3429480"/>
                                <a:ext cx="680720" cy="701040"/>
                              </a:xfrm>
                              <a:prstGeom prst="rect">
                                <a:avLst/>
                              </a:prstGeom>
                              <a:gradFill>
                                <a:gsLst>
                                  <a:gs pos="0">
                                    <a:srgbClr val="D1D1D1"/>
                                  </a:gs>
                                  <a:gs pos="50000">
                                    <a:srgbClr val="C7C7C7"/>
                                  </a:gs>
                                  <a:gs pos="100000">
                                    <a:srgbClr val="C0C0C0"/>
                                  </a:gs>
                                </a:gsLst>
                                <a:lin ang="5400000" scaled="0"/>
                              </a:gradFill>
                              <a:ln cap="flat" cmpd="sng" w="9525">
                                <a:solidFill>
                                  <a:schemeClr val="accent3"/>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1"/>
                                      <w:vertAlign w:val="baseline"/>
                                    </w:rPr>
                                    <w:t xml:space="preserve">Diet  &amp; Animal Care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2451100</wp:posOffset>
                      </wp:positionH>
                      <wp:positionV relativeFrom="paragraph">
                        <wp:posOffset>241300</wp:posOffset>
                      </wp:positionV>
                      <wp:extent cx="690245" cy="710565"/>
                      <wp:effectExtent b="0" l="0" r="0" t="0"/>
                      <wp:wrapNone/>
                      <wp:docPr id="66" name="image53.png"/>
                      <a:graphic>
                        <a:graphicData uri="http://schemas.openxmlformats.org/drawingml/2006/picture">
                          <pic:pic>
                            <pic:nvPicPr>
                              <pic:cNvPr id="0" name="image53.png"/>
                              <pic:cNvPicPr preferRelativeResize="0"/>
                            </pic:nvPicPr>
                            <pic:blipFill>
                              <a:blip r:embed="rId13"/>
                              <a:srcRect/>
                              <a:stretch>
                                <a:fillRect/>
                              </a:stretch>
                            </pic:blipFill>
                            <pic:spPr>
                              <a:xfrm>
                                <a:off x="0" y="0"/>
                                <a:ext cx="690245" cy="7105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3238500</wp:posOffset>
                      </wp:positionH>
                      <wp:positionV relativeFrom="paragraph">
                        <wp:posOffset>241300</wp:posOffset>
                      </wp:positionV>
                      <wp:extent cx="690245" cy="710565"/>
                      <wp:effectExtent b="0" l="0" r="0" t="0"/>
                      <wp:wrapNone/>
                      <wp:docPr id="61" name=""/>
                      <a:graphic>
                        <a:graphicData uri="http://schemas.microsoft.com/office/word/2010/wordprocessingShape">
                          <wps:wsp>
                            <wps:cNvSpPr/>
                            <wps:cNvPr id="4" name="Shape 4"/>
                            <wps:spPr>
                              <a:xfrm>
                                <a:off x="5005640" y="3429480"/>
                                <a:ext cx="680720" cy="701040"/>
                              </a:xfrm>
                              <a:prstGeom prst="rect">
                                <a:avLst/>
                              </a:prstGeom>
                              <a:gradFill>
                                <a:gsLst>
                                  <a:gs pos="0">
                                    <a:srgbClr val="D1D1D1"/>
                                  </a:gs>
                                  <a:gs pos="50000">
                                    <a:srgbClr val="C7C7C7"/>
                                  </a:gs>
                                  <a:gs pos="100000">
                                    <a:srgbClr val="C0C0C0"/>
                                  </a:gs>
                                </a:gsLst>
                                <a:lin ang="5400000" scaled="0"/>
                              </a:gradFill>
                              <a:ln cap="flat" cmpd="sng" w="9525">
                                <a:solidFill>
                                  <a:schemeClr val="accent3"/>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1"/>
                                      <w:vertAlign w:val="baseline"/>
                                    </w:rPr>
                                    <w:t xml:space="preserve">“Data Production” process of recording mortality to end of project</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3238500</wp:posOffset>
                      </wp:positionH>
                      <wp:positionV relativeFrom="paragraph">
                        <wp:posOffset>241300</wp:posOffset>
                      </wp:positionV>
                      <wp:extent cx="690245" cy="710565"/>
                      <wp:effectExtent b="0" l="0" r="0" t="0"/>
                      <wp:wrapNone/>
                      <wp:docPr id="61" name="image48.png"/>
                      <a:graphic>
                        <a:graphicData uri="http://schemas.openxmlformats.org/drawingml/2006/picture">
                          <pic:pic>
                            <pic:nvPicPr>
                              <pic:cNvPr id="0" name="image48.png"/>
                              <pic:cNvPicPr preferRelativeResize="0"/>
                            </pic:nvPicPr>
                            <pic:blipFill>
                              <a:blip r:embed="rId14"/>
                              <a:srcRect/>
                              <a:stretch>
                                <a:fillRect/>
                              </a:stretch>
                            </pic:blipFill>
                            <pic:spPr>
                              <a:xfrm>
                                <a:off x="0" y="0"/>
                                <a:ext cx="690245" cy="7105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4051300</wp:posOffset>
                      </wp:positionH>
                      <wp:positionV relativeFrom="paragraph">
                        <wp:posOffset>241300</wp:posOffset>
                      </wp:positionV>
                      <wp:extent cx="690245" cy="710565"/>
                      <wp:effectExtent b="0" l="0" r="0" t="0"/>
                      <wp:wrapNone/>
                      <wp:docPr id="63" name=""/>
                      <a:graphic>
                        <a:graphicData uri="http://schemas.microsoft.com/office/word/2010/wordprocessingShape">
                          <wps:wsp>
                            <wps:cNvSpPr/>
                            <wps:cNvPr id="6" name="Shape 6"/>
                            <wps:spPr>
                              <a:xfrm>
                                <a:off x="5005640" y="3429480"/>
                                <a:ext cx="680720" cy="701040"/>
                              </a:xfrm>
                              <a:prstGeom prst="rect">
                                <a:avLst/>
                              </a:prstGeom>
                              <a:gradFill>
                                <a:gsLst>
                                  <a:gs pos="0">
                                    <a:srgbClr val="D1D1D1"/>
                                  </a:gs>
                                  <a:gs pos="50000">
                                    <a:srgbClr val="C7C7C7"/>
                                  </a:gs>
                                  <a:gs pos="100000">
                                    <a:srgbClr val="C0C0C0"/>
                                  </a:gs>
                                </a:gsLst>
                                <a:lin ang="5400000" scaled="0"/>
                              </a:gradFill>
                              <a:ln cap="flat" cmpd="sng" w="9525">
                                <a:solidFill>
                                  <a:schemeClr val="accent3"/>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1"/>
                                      <w:vertAlign w:val="baseline"/>
                                    </w:rPr>
                                    <w:t xml:space="preserve">Casualty Response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4051300</wp:posOffset>
                      </wp:positionH>
                      <wp:positionV relativeFrom="paragraph">
                        <wp:posOffset>241300</wp:posOffset>
                      </wp:positionV>
                      <wp:extent cx="690245" cy="710565"/>
                      <wp:effectExtent b="0" l="0" r="0" t="0"/>
                      <wp:wrapNone/>
                      <wp:docPr id="63" name="image50.png"/>
                      <a:graphic>
                        <a:graphicData uri="http://schemas.openxmlformats.org/drawingml/2006/picture">
                          <pic:pic>
                            <pic:nvPicPr>
                              <pic:cNvPr id="0" name="image50.png"/>
                              <pic:cNvPicPr preferRelativeResize="0"/>
                            </pic:nvPicPr>
                            <pic:blipFill>
                              <a:blip r:embed="rId15"/>
                              <a:srcRect/>
                              <a:stretch>
                                <a:fillRect/>
                              </a:stretch>
                            </pic:blipFill>
                            <pic:spPr>
                              <a:xfrm>
                                <a:off x="0" y="0"/>
                                <a:ext cx="690245" cy="7105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4851400</wp:posOffset>
                      </wp:positionH>
                      <wp:positionV relativeFrom="paragraph">
                        <wp:posOffset>241300</wp:posOffset>
                      </wp:positionV>
                      <wp:extent cx="690245" cy="710565"/>
                      <wp:effectExtent b="0" l="0" r="0" t="0"/>
                      <wp:wrapNone/>
                      <wp:docPr id="62" name=""/>
                      <a:graphic>
                        <a:graphicData uri="http://schemas.microsoft.com/office/word/2010/wordprocessingShape">
                          <wps:wsp>
                            <wps:cNvSpPr/>
                            <wps:cNvPr id="5" name="Shape 5"/>
                            <wps:spPr>
                              <a:xfrm>
                                <a:off x="5005640" y="3429480"/>
                                <a:ext cx="680720" cy="701040"/>
                              </a:xfrm>
                              <a:prstGeom prst="rect">
                                <a:avLst/>
                              </a:prstGeom>
                              <a:gradFill>
                                <a:gsLst>
                                  <a:gs pos="0">
                                    <a:srgbClr val="D1D1D1"/>
                                  </a:gs>
                                  <a:gs pos="50000">
                                    <a:srgbClr val="C7C7C7"/>
                                  </a:gs>
                                  <a:gs pos="100000">
                                    <a:srgbClr val="C0C0C0"/>
                                  </a:gs>
                                </a:gsLst>
                                <a:lin ang="5400000" scaled="0"/>
                              </a:gradFill>
                              <a:ln cap="flat" cmpd="sng" w="9525">
                                <a:solidFill>
                                  <a:schemeClr val="accent3"/>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1"/>
                                      <w:vertAlign w:val="baseline"/>
                                    </w:rPr>
                                    <w:t xml:space="preserve">Code handling- missed observation periods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4851400</wp:posOffset>
                      </wp:positionH>
                      <wp:positionV relativeFrom="paragraph">
                        <wp:posOffset>241300</wp:posOffset>
                      </wp:positionV>
                      <wp:extent cx="690245" cy="710565"/>
                      <wp:effectExtent b="0" l="0" r="0" t="0"/>
                      <wp:wrapNone/>
                      <wp:docPr id="62" name="image49.png"/>
                      <a:graphic>
                        <a:graphicData uri="http://schemas.openxmlformats.org/drawingml/2006/picture">
                          <pic:pic>
                            <pic:nvPicPr>
                              <pic:cNvPr id="0" name="image49.png"/>
                              <pic:cNvPicPr preferRelativeResize="0"/>
                            </pic:nvPicPr>
                            <pic:blipFill>
                              <a:blip r:embed="rId16"/>
                              <a:srcRect/>
                              <a:stretch>
                                <a:fillRect/>
                              </a:stretch>
                            </pic:blipFill>
                            <pic:spPr>
                              <a:xfrm>
                                <a:off x="0" y="0"/>
                                <a:ext cx="690245" cy="7105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647700</wp:posOffset>
                      </wp:positionH>
                      <wp:positionV relativeFrom="paragraph">
                        <wp:posOffset>317500</wp:posOffset>
                      </wp:positionV>
                      <wp:extent cx="213360" cy="25400"/>
                      <wp:effectExtent b="0" l="0" r="0" t="0"/>
                      <wp:wrapNone/>
                      <wp:docPr id="71" name=""/>
                      <a:graphic>
                        <a:graphicData uri="http://schemas.microsoft.com/office/word/2010/wordprocessingShape">
                          <wps:wsp>
                            <wps:cNvCnPr/>
                            <wps:spPr>
                              <a:xfrm>
                                <a:off x="5239320" y="3780000"/>
                                <a:ext cx="213360" cy="0"/>
                              </a:xfrm>
                              <a:prstGeom prst="straightConnector1">
                                <a:avLst/>
                              </a:prstGeom>
                              <a:noFill/>
                              <a:ln cap="flat" cmpd="sng" w="12700">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647700</wp:posOffset>
                      </wp:positionH>
                      <wp:positionV relativeFrom="paragraph">
                        <wp:posOffset>317500</wp:posOffset>
                      </wp:positionV>
                      <wp:extent cx="213360" cy="25400"/>
                      <wp:effectExtent b="0" l="0" r="0" t="0"/>
                      <wp:wrapNone/>
                      <wp:docPr id="71" name="image58.png"/>
                      <a:graphic>
                        <a:graphicData uri="http://schemas.openxmlformats.org/drawingml/2006/picture">
                          <pic:pic>
                            <pic:nvPicPr>
                              <pic:cNvPr id="0" name="image58.png"/>
                              <pic:cNvPicPr preferRelativeResize="0"/>
                            </pic:nvPicPr>
                            <pic:blipFill>
                              <a:blip r:embed="rId17"/>
                              <a:srcRect/>
                              <a:stretch>
                                <a:fillRect/>
                              </a:stretch>
                            </pic:blipFill>
                            <pic:spPr>
                              <a:xfrm>
                                <a:off x="0" y="0"/>
                                <a:ext cx="21336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1460500</wp:posOffset>
                      </wp:positionH>
                      <wp:positionV relativeFrom="paragraph">
                        <wp:posOffset>330200</wp:posOffset>
                      </wp:positionV>
                      <wp:extent cx="213360" cy="25400"/>
                      <wp:effectExtent b="0" l="0" r="0" t="0"/>
                      <wp:wrapNone/>
                      <wp:docPr id="67" name=""/>
                      <a:graphic>
                        <a:graphicData uri="http://schemas.microsoft.com/office/word/2010/wordprocessingShape">
                          <wps:wsp>
                            <wps:cNvCnPr/>
                            <wps:spPr>
                              <a:xfrm>
                                <a:off x="5239320" y="3780000"/>
                                <a:ext cx="213360" cy="0"/>
                              </a:xfrm>
                              <a:prstGeom prst="straightConnector1">
                                <a:avLst/>
                              </a:prstGeom>
                              <a:noFill/>
                              <a:ln cap="flat" cmpd="sng" w="12700">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1460500</wp:posOffset>
                      </wp:positionH>
                      <wp:positionV relativeFrom="paragraph">
                        <wp:posOffset>330200</wp:posOffset>
                      </wp:positionV>
                      <wp:extent cx="213360" cy="25400"/>
                      <wp:effectExtent b="0" l="0" r="0" t="0"/>
                      <wp:wrapNone/>
                      <wp:docPr id="67" name="image54.png"/>
                      <a:graphic>
                        <a:graphicData uri="http://schemas.openxmlformats.org/drawingml/2006/picture">
                          <pic:pic>
                            <pic:nvPicPr>
                              <pic:cNvPr id="0" name="image54.png"/>
                              <pic:cNvPicPr preferRelativeResize="0"/>
                            </pic:nvPicPr>
                            <pic:blipFill>
                              <a:blip r:embed="rId18"/>
                              <a:srcRect/>
                              <a:stretch>
                                <a:fillRect/>
                              </a:stretch>
                            </pic:blipFill>
                            <pic:spPr>
                              <a:xfrm>
                                <a:off x="0" y="0"/>
                                <a:ext cx="21336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2235200</wp:posOffset>
                      </wp:positionH>
                      <wp:positionV relativeFrom="paragraph">
                        <wp:posOffset>330200</wp:posOffset>
                      </wp:positionV>
                      <wp:extent cx="213360" cy="25400"/>
                      <wp:effectExtent b="0" l="0" r="0" t="0"/>
                      <wp:wrapNone/>
                      <wp:docPr id="69" name=""/>
                      <a:graphic>
                        <a:graphicData uri="http://schemas.microsoft.com/office/word/2010/wordprocessingShape">
                          <wps:wsp>
                            <wps:cNvCnPr/>
                            <wps:spPr>
                              <a:xfrm>
                                <a:off x="5239320" y="3780000"/>
                                <a:ext cx="213360" cy="0"/>
                              </a:xfrm>
                              <a:prstGeom prst="straightConnector1">
                                <a:avLst/>
                              </a:prstGeom>
                              <a:noFill/>
                              <a:ln cap="flat" cmpd="sng" w="12700">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2235200</wp:posOffset>
                      </wp:positionH>
                      <wp:positionV relativeFrom="paragraph">
                        <wp:posOffset>330200</wp:posOffset>
                      </wp:positionV>
                      <wp:extent cx="213360" cy="25400"/>
                      <wp:effectExtent b="0" l="0" r="0" t="0"/>
                      <wp:wrapNone/>
                      <wp:docPr id="69" name="image56.png"/>
                      <a:graphic>
                        <a:graphicData uri="http://schemas.openxmlformats.org/drawingml/2006/picture">
                          <pic:pic>
                            <pic:nvPicPr>
                              <pic:cNvPr id="0" name="image56.png"/>
                              <pic:cNvPicPr preferRelativeResize="0"/>
                            </pic:nvPicPr>
                            <pic:blipFill>
                              <a:blip r:embed="rId19"/>
                              <a:srcRect/>
                              <a:stretch>
                                <a:fillRect/>
                              </a:stretch>
                            </pic:blipFill>
                            <pic:spPr>
                              <a:xfrm>
                                <a:off x="0" y="0"/>
                                <a:ext cx="21336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3035300</wp:posOffset>
                      </wp:positionH>
                      <wp:positionV relativeFrom="paragraph">
                        <wp:posOffset>330200</wp:posOffset>
                      </wp:positionV>
                      <wp:extent cx="213360" cy="25400"/>
                      <wp:effectExtent b="0" l="0" r="0" t="0"/>
                      <wp:wrapNone/>
                      <wp:docPr id="60" name=""/>
                      <a:graphic>
                        <a:graphicData uri="http://schemas.microsoft.com/office/word/2010/wordprocessingShape">
                          <wps:wsp>
                            <wps:cNvCnPr/>
                            <wps:spPr>
                              <a:xfrm>
                                <a:off x="5239320" y="3780000"/>
                                <a:ext cx="213360" cy="0"/>
                              </a:xfrm>
                              <a:prstGeom prst="straightConnector1">
                                <a:avLst/>
                              </a:prstGeom>
                              <a:noFill/>
                              <a:ln cap="flat" cmpd="sng" w="12700">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3035300</wp:posOffset>
                      </wp:positionH>
                      <wp:positionV relativeFrom="paragraph">
                        <wp:posOffset>330200</wp:posOffset>
                      </wp:positionV>
                      <wp:extent cx="213360" cy="25400"/>
                      <wp:effectExtent b="0" l="0" r="0" t="0"/>
                      <wp:wrapNone/>
                      <wp:docPr id="60" name="image47.png"/>
                      <a:graphic>
                        <a:graphicData uri="http://schemas.openxmlformats.org/drawingml/2006/picture">
                          <pic:pic>
                            <pic:nvPicPr>
                              <pic:cNvPr id="0" name="image47.png"/>
                              <pic:cNvPicPr preferRelativeResize="0"/>
                            </pic:nvPicPr>
                            <pic:blipFill>
                              <a:blip r:embed="rId20"/>
                              <a:srcRect/>
                              <a:stretch>
                                <a:fillRect/>
                              </a:stretch>
                            </pic:blipFill>
                            <pic:spPr>
                              <a:xfrm>
                                <a:off x="0" y="0"/>
                                <a:ext cx="21336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3835400</wp:posOffset>
                      </wp:positionH>
                      <wp:positionV relativeFrom="paragraph">
                        <wp:posOffset>330200</wp:posOffset>
                      </wp:positionV>
                      <wp:extent cx="213360" cy="25400"/>
                      <wp:effectExtent b="0" l="0" r="0" t="0"/>
                      <wp:wrapNone/>
                      <wp:docPr id="65" name=""/>
                      <a:graphic>
                        <a:graphicData uri="http://schemas.microsoft.com/office/word/2010/wordprocessingShape">
                          <wps:wsp>
                            <wps:cNvCnPr/>
                            <wps:spPr>
                              <a:xfrm>
                                <a:off x="5239320" y="3780000"/>
                                <a:ext cx="213360" cy="0"/>
                              </a:xfrm>
                              <a:prstGeom prst="straightConnector1">
                                <a:avLst/>
                              </a:prstGeom>
                              <a:noFill/>
                              <a:ln cap="flat" cmpd="sng" w="12700">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3835400</wp:posOffset>
                      </wp:positionH>
                      <wp:positionV relativeFrom="paragraph">
                        <wp:posOffset>330200</wp:posOffset>
                      </wp:positionV>
                      <wp:extent cx="213360" cy="25400"/>
                      <wp:effectExtent b="0" l="0" r="0" t="0"/>
                      <wp:wrapNone/>
                      <wp:docPr id="65" name="image52.png"/>
                      <a:graphic>
                        <a:graphicData uri="http://schemas.openxmlformats.org/drawingml/2006/picture">
                          <pic:pic>
                            <pic:nvPicPr>
                              <pic:cNvPr id="0" name="image52.png"/>
                              <pic:cNvPicPr preferRelativeResize="0"/>
                            </pic:nvPicPr>
                            <pic:blipFill>
                              <a:blip r:embed="rId21"/>
                              <a:srcRect/>
                              <a:stretch>
                                <a:fillRect/>
                              </a:stretch>
                            </pic:blipFill>
                            <pic:spPr>
                              <a:xfrm>
                                <a:off x="0" y="0"/>
                                <a:ext cx="21336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4635500</wp:posOffset>
                      </wp:positionH>
                      <wp:positionV relativeFrom="paragraph">
                        <wp:posOffset>330200</wp:posOffset>
                      </wp:positionV>
                      <wp:extent cx="213360" cy="25400"/>
                      <wp:effectExtent b="0" l="0" r="0" t="0"/>
                      <wp:wrapNone/>
                      <wp:docPr id="64" name=""/>
                      <a:graphic>
                        <a:graphicData uri="http://schemas.microsoft.com/office/word/2010/wordprocessingShape">
                          <wps:wsp>
                            <wps:cNvCnPr/>
                            <wps:spPr>
                              <a:xfrm>
                                <a:off x="5239320" y="3780000"/>
                                <a:ext cx="213360" cy="0"/>
                              </a:xfrm>
                              <a:prstGeom prst="straightConnector1">
                                <a:avLst/>
                              </a:prstGeom>
                              <a:noFill/>
                              <a:ln cap="flat" cmpd="sng" w="12700">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4635500</wp:posOffset>
                      </wp:positionH>
                      <wp:positionV relativeFrom="paragraph">
                        <wp:posOffset>330200</wp:posOffset>
                      </wp:positionV>
                      <wp:extent cx="213360" cy="25400"/>
                      <wp:effectExtent b="0" l="0" r="0" t="0"/>
                      <wp:wrapNone/>
                      <wp:docPr id="64" name="image51.png"/>
                      <a:graphic>
                        <a:graphicData uri="http://schemas.openxmlformats.org/drawingml/2006/picture">
                          <pic:pic>
                            <pic:nvPicPr>
                              <pic:cNvPr id="0" name="image51.png"/>
                              <pic:cNvPicPr preferRelativeResize="0"/>
                            </pic:nvPicPr>
                            <pic:blipFill>
                              <a:blip r:embed="rId22"/>
                              <a:srcRect/>
                              <a:stretch>
                                <a:fillRect/>
                              </a:stretch>
                            </pic:blipFill>
                            <pic:spPr>
                              <a:xfrm>
                                <a:off x="0" y="0"/>
                                <a:ext cx="213360" cy="25400"/>
                              </a:xfrm>
                              <a:prstGeom prst="rect"/>
                              <a:ln/>
                            </pic:spPr>
                          </pic:pic>
                        </a:graphicData>
                      </a:graphic>
                    </wp:anchor>
                  </w:drawing>
                </mc:Fallback>
              </mc:AlternateContent>
            </w:r>
          </w:p>
        </w:tc>
      </w:tr>
    </w:tbl>
    <w:p w:rsidR="00000000" w:rsidDel="00000000" w:rsidP="00000000" w:rsidRDefault="00000000" w:rsidRPr="00000000" w14:paraId="000000AB">
      <w:pPr>
        <w:spacing w:after="160" w:lineRule="auto"/>
        <w:rPr>
          <w:b w:val="1"/>
          <w:color w:val="000000"/>
        </w:rPr>
      </w:pPr>
      <w:r w:rsidDel="00000000" w:rsidR="00000000" w:rsidRPr="00000000">
        <w:rPr>
          <w:rtl w:val="0"/>
        </w:rPr>
      </w:r>
    </w:p>
    <w:p w:rsidR="00000000" w:rsidDel="00000000" w:rsidP="00000000" w:rsidRDefault="00000000" w:rsidRPr="00000000" w14:paraId="000000AC">
      <w:pPr>
        <w:spacing w:after="160" w:lineRule="auto"/>
        <w:rPr>
          <w:b w:val="1"/>
          <w:color w:val="000000"/>
        </w:rPr>
      </w:pPr>
      <w:r w:rsidDel="00000000" w:rsidR="00000000" w:rsidRPr="00000000">
        <w:rPr>
          <w:rtl w:val="0"/>
        </w:rPr>
      </w:r>
    </w:p>
    <w:tbl>
      <w:tblPr>
        <w:tblStyle w:val="Table6"/>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c>
          <w:tcPr>
            <w:shd w:fill="d9d9d9" w:val="clear"/>
          </w:tcPr>
          <w:p w:rsidR="00000000" w:rsidDel="00000000" w:rsidP="00000000" w:rsidRDefault="00000000" w:rsidRPr="00000000" w14:paraId="000000AD">
            <w:pPr>
              <w:spacing w:after="160" w:lineRule="auto"/>
              <w:rPr>
                <w:b w:val="1"/>
                <w:color w:val="000000"/>
              </w:rPr>
            </w:pPr>
            <w:r w:rsidDel="00000000" w:rsidR="00000000" w:rsidRPr="00000000">
              <w:rPr>
                <w:b w:val="1"/>
                <w:color w:val="000000"/>
                <w:rtl w:val="0"/>
              </w:rPr>
              <w:t xml:space="preserve">Animals and Collection</w:t>
            </w:r>
          </w:p>
        </w:tc>
      </w:tr>
    </w:tbl>
    <w:p w:rsidR="00000000" w:rsidDel="00000000" w:rsidP="00000000" w:rsidRDefault="00000000" w:rsidRPr="00000000" w14:paraId="000000AE">
      <w:pPr>
        <w:spacing w:after="160" w:lineRule="auto"/>
        <w:rPr>
          <w:b w:val="1"/>
          <w:color w:val="000000"/>
        </w:rPr>
      </w:pPr>
      <w:r w:rsidDel="00000000" w:rsidR="00000000" w:rsidRPr="00000000">
        <w:rPr>
          <w:rtl w:val="0"/>
        </w:rPr>
      </w:r>
    </w:p>
    <w:p w:rsidR="00000000" w:rsidDel="00000000" w:rsidP="00000000" w:rsidRDefault="00000000" w:rsidRPr="00000000" w14:paraId="000000AF">
      <w:pPr>
        <w:rPr>
          <w:b w:val="1"/>
          <w:color w:val="191919"/>
          <w:sz w:val="22"/>
          <w:szCs w:val="22"/>
          <w:highlight w:val="white"/>
        </w:rPr>
      </w:pPr>
      <w:r w:rsidDel="00000000" w:rsidR="00000000" w:rsidRPr="00000000">
        <w:rPr>
          <w:b w:val="1"/>
          <w:color w:val="191919"/>
          <w:sz w:val="22"/>
          <w:szCs w:val="22"/>
          <w:highlight w:val="white"/>
          <w:rtl w:val="0"/>
        </w:rPr>
        <w:t xml:space="preserve">Animals: </w:t>
      </w:r>
    </w:p>
    <w:p w:rsidR="00000000" w:rsidDel="00000000" w:rsidP="00000000" w:rsidRDefault="00000000" w:rsidRPr="00000000" w14:paraId="000000B0">
      <w:pPr>
        <w:rPr>
          <w:b w:val="1"/>
          <w:color w:val="191919"/>
          <w:sz w:val="22"/>
          <w:szCs w:val="22"/>
          <w:highlight w:val="white"/>
        </w:rPr>
      </w:pPr>
      <w:r w:rsidDel="00000000" w:rsidR="00000000" w:rsidRPr="00000000">
        <w:rPr>
          <w:rtl w:val="0"/>
        </w:rPr>
      </w:r>
    </w:p>
    <w:p w:rsidR="00000000" w:rsidDel="00000000" w:rsidP="00000000" w:rsidRDefault="00000000" w:rsidRPr="00000000" w14:paraId="000000B1">
      <w:pPr>
        <w:rPr>
          <w:sz w:val="22"/>
          <w:szCs w:val="22"/>
        </w:rPr>
      </w:pPr>
      <w:r w:rsidDel="00000000" w:rsidR="00000000" w:rsidRPr="00000000">
        <w:rPr>
          <w:color w:val="191919"/>
          <w:sz w:val="22"/>
          <w:szCs w:val="22"/>
          <w:highlight w:val="white"/>
          <w:rtl w:val="0"/>
        </w:rPr>
        <w:t xml:space="preserve">Adult </w:t>
      </w:r>
      <w:r w:rsidDel="00000000" w:rsidR="00000000" w:rsidRPr="00000000">
        <w:rPr>
          <w:i w:val="1"/>
          <w:color w:val="191919"/>
          <w:sz w:val="22"/>
          <w:szCs w:val="22"/>
          <w:highlight w:val="white"/>
          <w:rtl w:val="0"/>
        </w:rPr>
        <w:t xml:space="preserve">Euphausia pacifica</w:t>
      </w:r>
      <w:r w:rsidDel="00000000" w:rsidR="00000000" w:rsidRPr="00000000">
        <w:rPr>
          <w:color w:val="191919"/>
          <w:sz w:val="22"/>
          <w:szCs w:val="22"/>
          <w:highlight w:val="white"/>
          <w:rtl w:val="0"/>
        </w:rPr>
        <w:t xml:space="preserve"> krill</w:t>
      </w:r>
      <w:r w:rsidDel="00000000" w:rsidR="00000000" w:rsidRPr="00000000">
        <w:rPr>
          <w:i w:val="1"/>
          <w:color w:val="191919"/>
          <w:sz w:val="22"/>
          <w:szCs w:val="22"/>
          <w:highlight w:val="white"/>
          <w:rtl w:val="0"/>
        </w:rPr>
        <w:t xml:space="preserve"> </w:t>
      </w:r>
      <w:r w:rsidDel="00000000" w:rsidR="00000000" w:rsidRPr="00000000">
        <w:rPr>
          <w:color w:val="191919"/>
          <w:sz w:val="22"/>
          <w:szCs w:val="22"/>
          <w:highlight w:val="white"/>
          <w:rtl w:val="0"/>
        </w:rPr>
        <w:t xml:space="preserve">were collected from multiple sites in Puget Sound (</w:t>
      </w:r>
      <w:r w:rsidDel="00000000" w:rsidR="00000000" w:rsidRPr="00000000">
        <w:rPr>
          <w:color w:val="000000"/>
          <w:sz w:val="22"/>
          <w:szCs w:val="22"/>
          <w:highlight w:val="white"/>
          <w:rtl w:val="0"/>
        </w:rPr>
        <w:t xml:space="preserve">47.982569, -122.307623</w:t>
      </w:r>
      <w:r w:rsidDel="00000000" w:rsidR="00000000" w:rsidRPr="00000000">
        <w:rPr>
          <w:color w:val="000000"/>
          <w:sz w:val="22"/>
          <w:szCs w:val="22"/>
          <w:rtl w:val="0"/>
        </w:rPr>
        <w:t xml:space="preserve"> +/- .25nm) </w:t>
      </w:r>
      <w:r w:rsidDel="00000000" w:rsidR="00000000" w:rsidRPr="00000000">
        <w:rPr>
          <w:color w:val="191919"/>
          <w:sz w:val="22"/>
          <w:szCs w:val="22"/>
          <w:highlight w:val="white"/>
          <w:rtl w:val="0"/>
        </w:rPr>
        <w:t xml:space="preserve">on 09SPE19 and 10SEP19 overnight via plankton tow net at an approximate depth of 25meters. The contents of each tow were immediately transferred from the cod end, to a 5-gallon bucket, and pooled into a 8.5 liter cooler with ice packs and air bubbler. Time in cooler on boat, transit to lab, and sorting while inside the lab lasted between 3-4hours.</w:t>
      </w:r>
      <w:r w:rsidDel="00000000" w:rsidR="00000000" w:rsidRPr="00000000">
        <w:rPr>
          <w:rtl w:val="0"/>
        </w:rPr>
      </w:r>
    </w:p>
    <w:p w:rsidR="00000000" w:rsidDel="00000000" w:rsidP="00000000" w:rsidRDefault="00000000" w:rsidRPr="00000000" w14:paraId="000000B2">
      <w:pPr>
        <w:spacing w:after="160" w:lineRule="auto"/>
        <w:rPr>
          <w:b w:val="1"/>
          <w:color w:val="000000"/>
        </w:rPr>
      </w:pPr>
      <w:r w:rsidDel="00000000" w:rsidR="00000000" w:rsidRPr="00000000">
        <w:rPr>
          <w:rtl w:val="0"/>
        </w:rPr>
      </w:r>
    </w:p>
    <w:p w:rsidR="00000000" w:rsidDel="00000000" w:rsidP="00000000" w:rsidRDefault="00000000" w:rsidRPr="00000000" w14:paraId="000000B3">
      <w:pPr>
        <w:spacing w:after="160" w:lineRule="auto"/>
        <w:rPr>
          <w:b w:val="1"/>
          <w:color w:val="000000"/>
        </w:rPr>
      </w:pPr>
      <w:r w:rsidDel="00000000" w:rsidR="00000000" w:rsidRPr="00000000">
        <w:rPr>
          <w:b w:val="1"/>
          <w:color w:val="000000"/>
          <w:rtl w:val="0"/>
        </w:rPr>
        <w:t xml:space="preserve">Collection</w:t>
      </w:r>
    </w:p>
    <w:p w:rsidR="00000000" w:rsidDel="00000000" w:rsidP="00000000" w:rsidRDefault="00000000" w:rsidRPr="00000000" w14:paraId="000000B4">
      <w:pPr>
        <w:rPr>
          <w:color w:val="000000"/>
        </w:rPr>
      </w:pPr>
      <w:r w:rsidDel="00000000" w:rsidR="00000000" w:rsidRPr="00000000">
        <w:rPr>
          <w:color w:val="000000"/>
          <w:rtl w:val="0"/>
        </w:rPr>
        <w:t xml:space="preserve">Animals were collected on the nights of 09SEP19 and 10SEP19 with a </w:t>
      </w:r>
      <w:r w:rsidDel="00000000" w:rsidR="00000000" w:rsidRPr="00000000">
        <w:rPr>
          <w:color w:val="000000"/>
          <w:highlight w:val="white"/>
          <w:rtl w:val="0"/>
        </w:rPr>
        <w:t xml:space="preserve">1500μm</w:t>
      </w:r>
      <w:r w:rsidDel="00000000" w:rsidR="00000000" w:rsidRPr="00000000">
        <w:rPr>
          <w:color w:val="000000"/>
          <w:rtl w:val="0"/>
        </w:rPr>
        <w:t xml:space="preserve"> mess plankton net at an approximate depth of 25meters IVO </w:t>
      </w:r>
      <w:r w:rsidDel="00000000" w:rsidR="00000000" w:rsidRPr="00000000">
        <w:rPr>
          <w:color w:val="000000"/>
          <w:highlight w:val="white"/>
          <w:rtl w:val="0"/>
        </w:rPr>
        <w:t xml:space="preserve">47.982569, -122.307623</w:t>
      </w:r>
      <w:r w:rsidDel="00000000" w:rsidR="00000000" w:rsidRPr="00000000">
        <w:rPr>
          <w:color w:val="000000"/>
          <w:rtl w:val="0"/>
        </w:rPr>
        <w:t xml:space="preserve"> between 2145-2130 local time. </w:t>
      </w:r>
    </w:p>
    <w:p w:rsidR="00000000" w:rsidDel="00000000" w:rsidP="00000000" w:rsidRDefault="00000000" w:rsidRPr="00000000" w14:paraId="000000B5">
      <w:pPr>
        <w:rPr>
          <w:color w:val="000000"/>
        </w:rPr>
      </w:pPr>
      <w:r w:rsidDel="00000000" w:rsidR="00000000" w:rsidRPr="00000000">
        <w:rPr>
          <w:rtl w:val="0"/>
        </w:rPr>
      </w:r>
    </w:p>
    <w:p w:rsidR="00000000" w:rsidDel="00000000" w:rsidP="00000000" w:rsidRDefault="00000000" w:rsidRPr="00000000" w14:paraId="000000B6">
      <w:pPr>
        <w:rPr>
          <w:color w:val="000000"/>
        </w:rPr>
      </w:pPr>
      <w:r w:rsidDel="00000000" w:rsidR="00000000" w:rsidRPr="00000000">
        <w:rPr>
          <w:rtl w:val="0"/>
        </w:rPr>
      </w:r>
    </w:p>
    <w:p w:rsidR="00000000" w:rsidDel="00000000" w:rsidP="00000000" w:rsidRDefault="00000000" w:rsidRPr="00000000" w14:paraId="000000B7">
      <w:pPr>
        <w:rPr>
          <w:b w:val="1"/>
          <w:color w:val="000000"/>
        </w:rPr>
      </w:pPr>
      <w:r w:rsidDel="00000000" w:rsidR="00000000" w:rsidRPr="00000000">
        <w:rPr>
          <w:b w:val="1"/>
          <w:color w:val="000000"/>
          <w:rtl w:val="0"/>
        </w:rPr>
        <w:t xml:space="preserve">Transportation</w:t>
      </w:r>
    </w:p>
    <w:p w:rsidR="00000000" w:rsidDel="00000000" w:rsidP="00000000" w:rsidRDefault="00000000" w:rsidRPr="00000000" w14:paraId="000000B8">
      <w:pPr>
        <w:rPr>
          <w:b w:val="1"/>
          <w:color w:val="000000"/>
        </w:rPr>
      </w:pPr>
      <w:r w:rsidDel="00000000" w:rsidR="00000000" w:rsidRPr="00000000">
        <w:rPr>
          <w:rtl w:val="0"/>
        </w:rPr>
      </w:r>
    </w:p>
    <w:p w:rsidR="00000000" w:rsidDel="00000000" w:rsidP="00000000" w:rsidRDefault="00000000" w:rsidRPr="00000000" w14:paraId="000000B9">
      <w:pPr>
        <w:rPr>
          <w:color w:val="000000"/>
        </w:rPr>
      </w:pPr>
      <w:r w:rsidDel="00000000" w:rsidR="00000000" w:rsidRPr="00000000">
        <w:rPr>
          <w:color w:val="000000"/>
          <w:rtl w:val="0"/>
        </w:rPr>
        <w:t xml:space="preserve">Euphausia pacifica were loaded into coolers between tows and while transported back to the lab. Time between collection and final sorting into aquaria lasted between 3-4 hours. </w:t>
      </w:r>
    </w:p>
    <w:p w:rsidR="00000000" w:rsidDel="00000000" w:rsidP="00000000" w:rsidRDefault="00000000" w:rsidRPr="00000000" w14:paraId="000000BA">
      <w:pPr>
        <w:rPr>
          <w:color w:val="000000"/>
        </w:rPr>
      </w:pPr>
      <w:r w:rsidDel="00000000" w:rsidR="00000000" w:rsidRPr="00000000">
        <w:rPr>
          <w:rtl w:val="0"/>
        </w:rPr>
      </w:r>
    </w:p>
    <w:tbl>
      <w:tblPr>
        <w:tblStyle w:val="Table7"/>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c>
          <w:tcPr>
            <w:shd w:fill="d9d9d9" w:val="clear"/>
          </w:tcPr>
          <w:p w:rsidR="00000000" w:rsidDel="00000000" w:rsidP="00000000" w:rsidRDefault="00000000" w:rsidRPr="00000000" w14:paraId="000000BB">
            <w:pPr>
              <w:rPr>
                <w:b w:val="1"/>
                <w:color w:val="000000"/>
              </w:rPr>
            </w:pPr>
            <w:r w:rsidDel="00000000" w:rsidR="00000000" w:rsidRPr="00000000">
              <w:rPr>
                <w:b w:val="1"/>
                <w:color w:val="000000"/>
                <w:rtl w:val="0"/>
              </w:rPr>
              <w:t xml:space="preserve">Sorting</w:t>
            </w:r>
          </w:p>
        </w:tc>
      </w:tr>
    </w:tbl>
    <w:p w:rsidR="00000000" w:rsidDel="00000000" w:rsidP="00000000" w:rsidRDefault="00000000" w:rsidRPr="00000000" w14:paraId="000000BC">
      <w:pPr>
        <w:rPr>
          <w:color w:val="000000"/>
        </w:rPr>
      </w:pPr>
      <w:r w:rsidDel="00000000" w:rsidR="00000000" w:rsidRPr="00000000">
        <w:rPr>
          <w:rtl w:val="0"/>
        </w:rPr>
      </w:r>
    </w:p>
    <w:p w:rsidR="00000000" w:rsidDel="00000000" w:rsidP="00000000" w:rsidRDefault="00000000" w:rsidRPr="00000000" w14:paraId="000000BD">
      <w:pPr>
        <w:rPr>
          <w:b w:val="1"/>
          <w:color w:val="000000"/>
        </w:rPr>
      </w:pPr>
      <w:r w:rsidDel="00000000" w:rsidR="00000000" w:rsidRPr="00000000">
        <w:rPr>
          <w:b w:val="1"/>
          <w:color w:val="000000"/>
          <w:rtl w:val="0"/>
        </w:rPr>
        <w:t xml:space="preserve">Sorting</w:t>
      </w:r>
    </w:p>
    <w:p w:rsidR="00000000" w:rsidDel="00000000" w:rsidP="00000000" w:rsidRDefault="00000000" w:rsidRPr="00000000" w14:paraId="000000BE">
      <w:pPr>
        <w:rPr>
          <w:color w:val="000000"/>
        </w:rPr>
      </w:pPr>
      <w:r w:rsidDel="00000000" w:rsidR="00000000" w:rsidRPr="00000000">
        <w:rPr>
          <w:color w:val="000000"/>
          <w:rtl w:val="0"/>
        </w:rPr>
        <w:t xml:space="preserve">Krill were loaded into all twelve Mobile Ocean Acidification Treatment System (MOATS) on a rolling basis. Sorting between all twelve MOATs ended at the same time. </w:t>
      </w:r>
    </w:p>
    <w:p w:rsidR="00000000" w:rsidDel="00000000" w:rsidP="00000000" w:rsidRDefault="00000000" w:rsidRPr="00000000" w14:paraId="000000BF">
      <w:pPr>
        <w:rPr>
          <w:color w:val="000000"/>
        </w:rPr>
      </w:pPr>
      <w:r w:rsidDel="00000000" w:rsidR="00000000" w:rsidRPr="00000000">
        <w:rPr>
          <w:color w:val="000000"/>
          <w:rtl w:val="0"/>
        </w:rPr>
        <w:t xml:space="preserve">Final count of all krill per MOATs was recorded as 85 in MOATs 01 and MOATs 02. MOATs 03-08: MOATs 10-13 had 80 krill per aquaria. </w:t>
      </w:r>
    </w:p>
    <w:p w:rsidR="00000000" w:rsidDel="00000000" w:rsidP="00000000" w:rsidRDefault="00000000" w:rsidRPr="00000000" w14:paraId="000000C0">
      <w:pPr>
        <w:rPr>
          <w:color w:val="000000"/>
        </w:rPr>
      </w:pPr>
      <w:r w:rsidDel="00000000" w:rsidR="00000000" w:rsidRPr="00000000">
        <w:rPr>
          <w:rtl w:val="0"/>
        </w:rPr>
      </w:r>
    </w:p>
    <w:p w:rsidR="00000000" w:rsidDel="00000000" w:rsidP="00000000" w:rsidRDefault="00000000" w:rsidRPr="00000000" w14:paraId="000000C1">
      <w:pPr>
        <w:rPr>
          <w:color w:val="000000"/>
        </w:rPr>
      </w:pPr>
      <w:r w:rsidDel="00000000" w:rsidR="00000000" w:rsidRPr="00000000">
        <w:rPr>
          <w:color w:val="000000"/>
          <w:rtl w:val="0"/>
        </w:rPr>
        <w:t xml:space="preserve">Researchers took care to sort only Euphausia pacifica and exclude pregnant female krill. </w:t>
      </w:r>
    </w:p>
    <w:p w:rsidR="00000000" w:rsidDel="00000000" w:rsidP="00000000" w:rsidRDefault="00000000" w:rsidRPr="00000000" w14:paraId="000000C2">
      <w:pPr>
        <w:rPr>
          <w:color w:val="000000"/>
        </w:rPr>
      </w:pPr>
      <w:r w:rsidDel="00000000" w:rsidR="00000000" w:rsidRPr="00000000">
        <w:rPr>
          <w:rtl w:val="0"/>
        </w:rPr>
      </w:r>
    </w:p>
    <w:p w:rsidR="00000000" w:rsidDel="00000000" w:rsidP="00000000" w:rsidRDefault="00000000" w:rsidRPr="00000000" w14:paraId="000000C3">
      <w:pPr>
        <w:rPr>
          <w:color w:val="191919"/>
          <w:sz w:val="22"/>
          <w:szCs w:val="22"/>
          <w:highlight w:val="white"/>
        </w:rPr>
      </w:pPr>
      <w:r w:rsidDel="00000000" w:rsidR="00000000" w:rsidRPr="00000000">
        <w:rPr>
          <w:color w:val="191919"/>
          <w:sz w:val="22"/>
          <w:szCs w:val="22"/>
          <w:highlight w:val="white"/>
          <w:rtl w:val="0"/>
        </w:rPr>
        <w:t xml:space="preserve">Animals were sorted to achieve a target density of 80 krill per independent MOAT System, allowing an estimated starting biomass of three grams of krill tissue per aquaria. </w:t>
      </w:r>
    </w:p>
    <w:p w:rsidR="00000000" w:rsidDel="00000000" w:rsidP="00000000" w:rsidRDefault="00000000" w:rsidRPr="00000000" w14:paraId="000000C4">
      <w:pPr>
        <w:rPr>
          <w:color w:val="000000"/>
        </w:rPr>
      </w:pPr>
      <w:r w:rsidDel="00000000" w:rsidR="00000000" w:rsidRPr="00000000">
        <w:rPr>
          <w:rtl w:val="0"/>
        </w:rPr>
      </w:r>
    </w:p>
    <w:p w:rsidR="00000000" w:rsidDel="00000000" w:rsidP="00000000" w:rsidRDefault="00000000" w:rsidRPr="00000000" w14:paraId="000000C5">
      <w:pPr>
        <w:rPr>
          <w:color w:val="000000"/>
        </w:rPr>
      </w:pPr>
      <w:r w:rsidDel="00000000" w:rsidR="00000000" w:rsidRPr="00000000">
        <w:rPr>
          <w:rtl w:val="0"/>
        </w:rPr>
      </w:r>
    </w:p>
    <w:p w:rsidR="00000000" w:rsidDel="00000000" w:rsidP="00000000" w:rsidRDefault="00000000" w:rsidRPr="00000000" w14:paraId="000000C6">
      <w:pPr>
        <w:rPr>
          <w:color w:val="000000"/>
        </w:rPr>
      </w:pPr>
      <w:r w:rsidDel="00000000" w:rsidR="00000000" w:rsidRPr="00000000">
        <w:rPr>
          <w:rtl w:val="0"/>
        </w:rPr>
      </w:r>
    </w:p>
    <w:p w:rsidR="00000000" w:rsidDel="00000000" w:rsidP="00000000" w:rsidRDefault="00000000" w:rsidRPr="00000000" w14:paraId="000000C7">
      <w:pPr>
        <w:ind w:firstLine="720"/>
        <w:rPr>
          <w:b w:val="1"/>
          <w:color w:val="000000"/>
        </w:rPr>
      </w:pPr>
      <w:r w:rsidDel="00000000" w:rsidR="00000000" w:rsidRPr="00000000">
        <w:rPr>
          <w:b w:val="1"/>
          <w:color w:val="000000"/>
          <w:rtl w:val="0"/>
        </w:rPr>
        <w:t xml:space="preserve">Sorting Wild Krill For Lipids Analysis</w:t>
      </w:r>
    </w:p>
    <w:p w:rsidR="00000000" w:rsidDel="00000000" w:rsidP="00000000" w:rsidRDefault="00000000" w:rsidRPr="00000000" w14:paraId="000000C8">
      <w:pPr>
        <w:rPr>
          <w:color w:val="000000"/>
        </w:rPr>
      </w:pPr>
      <w:r w:rsidDel="00000000" w:rsidR="00000000" w:rsidRPr="00000000">
        <w:rPr>
          <w:rtl w:val="0"/>
        </w:rPr>
      </w:r>
    </w:p>
    <w:p w:rsidR="00000000" w:rsidDel="00000000" w:rsidP="00000000" w:rsidRDefault="00000000" w:rsidRPr="00000000" w14:paraId="000000C9">
      <w:pPr>
        <w:rPr>
          <w:color w:val="000000"/>
        </w:rPr>
      </w:pPr>
      <w:r w:rsidDel="00000000" w:rsidR="00000000" w:rsidRPr="00000000">
        <w:rPr>
          <w:color w:val="000000"/>
          <w:rtl w:val="0"/>
        </w:rPr>
        <w:t xml:space="preserve">A portion of krill were not sorted into any of the twelve MOATS and left in a temperature control environmental chamber with bubbler for an 10hour fast. This “wild” cohort was prepped for lipids analysis directly follow the 10hour fast. Individuals from the wild cohort were selected, dried, weighed, and photographed and added to cryovials until each vials had at least 100mg. Four wild lipid samples were prepared across 13individuals. </w:t>
      </w:r>
    </w:p>
    <w:p w:rsidR="00000000" w:rsidDel="00000000" w:rsidP="00000000" w:rsidRDefault="00000000" w:rsidRPr="00000000" w14:paraId="000000CA">
      <w:pPr>
        <w:rPr>
          <w:color w:val="000000"/>
        </w:rPr>
      </w:pPr>
      <w:r w:rsidDel="00000000" w:rsidR="00000000" w:rsidRPr="00000000">
        <w:rPr>
          <w:rtl w:val="0"/>
        </w:rPr>
      </w:r>
    </w:p>
    <w:tbl>
      <w:tblPr>
        <w:tblStyle w:val="Table8"/>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c>
          <w:tcPr>
            <w:shd w:fill="d9d9d9" w:val="clear"/>
          </w:tcPr>
          <w:p w:rsidR="00000000" w:rsidDel="00000000" w:rsidP="00000000" w:rsidRDefault="00000000" w:rsidRPr="00000000" w14:paraId="000000CB">
            <w:pPr>
              <w:rPr>
                <w:color w:val="000000"/>
              </w:rPr>
            </w:pPr>
            <w:r w:rsidDel="00000000" w:rsidR="00000000" w:rsidRPr="00000000">
              <w:rPr>
                <w:color w:val="000000"/>
                <w:rtl w:val="0"/>
              </w:rPr>
              <w:t xml:space="preserve">Acclimation Period Information</w:t>
            </w:r>
          </w:p>
        </w:tc>
      </w:tr>
    </w:tbl>
    <w:p w:rsidR="00000000" w:rsidDel="00000000" w:rsidP="00000000" w:rsidRDefault="00000000" w:rsidRPr="00000000" w14:paraId="000000CC">
      <w:pPr>
        <w:rPr>
          <w:color w:val="000000"/>
        </w:rPr>
      </w:pPr>
      <w:r w:rsidDel="00000000" w:rsidR="00000000" w:rsidRPr="00000000">
        <w:rPr>
          <w:rtl w:val="0"/>
        </w:rPr>
      </w:r>
    </w:p>
    <w:p w:rsidR="00000000" w:rsidDel="00000000" w:rsidP="00000000" w:rsidRDefault="00000000" w:rsidRPr="00000000" w14:paraId="000000CD">
      <w:pPr>
        <w:rPr>
          <w:b w:val="1"/>
          <w:color w:val="000000"/>
        </w:rPr>
      </w:pPr>
      <w:r w:rsidDel="00000000" w:rsidR="00000000" w:rsidRPr="00000000">
        <w:rPr>
          <w:b w:val="1"/>
          <w:color w:val="000000"/>
          <w:rtl w:val="0"/>
        </w:rPr>
        <w:t xml:space="preserve">Acclimation Period</w:t>
      </w:r>
    </w:p>
    <w:p w:rsidR="00000000" w:rsidDel="00000000" w:rsidP="00000000" w:rsidRDefault="00000000" w:rsidRPr="00000000" w14:paraId="000000CE">
      <w:pPr>
        <w:rPr>
          <w:color w:val="000000"/>
        </w:rPr>
      </w:pPr>
      <w:r w:rsidDel="00000000" w:rsidR="00000000" w:rsidRPr="00000000">
        <w:rPr>
          <w:rtl w:val="0"/>
        </w:rPr>
      </w:r>
    </w:p>
    <w:p w:rsidR="00000000" w:rsidDel="00000000" w:rsidP="00000000" w:rsidRDefault="00000000" w:rsidRPr="00000000" w14:paraId="000000CF">
      <w:pPr>
        <w:rPr>
          <w:color w:val="000000"/>
        </w:rPr>
      </w:pPr>
      <w:r w:rsidDel="00000000" w:rsidR="00000000" w:rsidRPr="00000000">
        <w:rPr>
          <w:color w:val="000000"/>
          <w:rtl w:val="0"/>
        </w:rPr>
        <w:t xml:space="preserve">Prior to animals being under treatment they experienced a 12 day acclimation period. The acclimation period allowed </w:t>
      </w:r>
      <w:sdt>
        <w:sdtPr>
          <w:tag w:val="goog_rdk_187"/>
        </w:sdtPr>
        <w:sdtContent>
          <w:commentRangeStart w:id="31"/>
        </w:sdtContent>
      </w:sdt>
      <w:r w:rsidDel="00000000" w:rsidR="00000000" w:rsidRPr="00000000">
        <w:rPr>
          <w:color w:val="000000"/>
          <w:rtl w:val="0"/>
        </w:rPr>
        <w:t xml:space="preserve">a nine hour no flow </w:t>
      </w:r>
      <w:commentRangeEnd w:id="31"/>
      <w:r w:rsidDel="00000000" w:rsidR="00000000" w:rsidRPr="00000000">
        <w:commentReference w:id="31"/>
      </w:r>
      <w:r w:rsidDel="00000000" w:rsidR="00000000" w:rsidRPr="00000000">
        <w:rPr>
          <w:color w:val="000000"/>
          <w:rtl w:val="0"/>
        </w:rPr>
        <w:t xml:space="preserve">period to allow krill to eat a varied diet </w:t>
      </w:r>
      <w:sdt>
        <w:sdtPr>
          <w:tag w:val="goog_rdk_188"/>
        </w:sdtPr>
        <w:sdtContent>
          <w:commentRangeStart w:id="32"/>
        </w:sdtContent>
      </w:sdt>
      <w:r w:rsidDel="00000000" w:rsidR="00000000" w:rsidRPr="00000000">
        <w:rPr>
          <w:color w:val="000000"/>
          <w:rtl w:val="0"/>
        </w:rPr>
        <w:t xml:space="preserve">consisting of the following inputs: 5.25mL of Instant Algae (Reed Mariculture, Shellfish Diet 1800), 5.72ml of EZ Larvae (Zeigler 250-600 micron Larvae Concentrate), and a ratio of 1 San Francisco Bay strain brine shrimp to 1mL of aquaria water (1:44,000). This amount of brine shrimp varied from hatch to hatch</w:t>
      </w:r>
      <w:commentRangeEnd w:id="32"/>
      <w:r w:rsidDel="00000000" w:rsidR="00000000" w:rsidRPr="00000000">
        <w:commentReference w:id="32"/>
      </w:r>
      <w:r w:rsidDel="00000000" w:rsidR="00000000" w:rsidRPr="00000000">
        <w:rPr>
          <w:color w:val="000000"/>
          <w:rtl w:val="0"/>
        </w:rPr>
        <w:t xml:space="preserve">. </w:t>
      </w:r>
    </w:p>
    <w:p w:rsidR="00000000" w:rsidDel="00000000" w:rsidP="00000000" w:rsidRDefault="00000000" w:rsidRPr="00000000" w14:paraId="000000D0">
      <w:pPr>
        <w:spacing w:after="160" w:lineRule="auto"/>
        <w:rPr>
          <w:color w:val="000000"/>
        </w:rPr>
      </w:pPr>
      <w:r w:rsidDel="00000000" w:rsidR="00000000" w:rsidRPr="00000000">
        <w:rPr>
          <w:color w:val="000000"/>
          <w:rtl w:val="0"/>
        </w:rPr>
        <w:t xml:space="preserve">The MOATs were kept at a temperature of 10.5</w:t>
      </w:r>
      <w:r w:rsidDel="00000000" w:rsidR="00000000" w:rsidRPr="00000000">
        <w:rPr>
          <w:color w:val="000000"/>
          <w:rtl w:val="0"/>
        </w:rPr>
        <w:t xml:space="preserve">°C to 11°C. MOATs were slowly brought to their treatment conditions over a 72hour period. </w:t>
      </w:r>
    </w:p>
    <w:p w:rsidR="00000000" w:rsidDel="00000000" w:rsidP="00000000" w:rsidRDefault="00000000" w:rsidRPr="00000000" w14:paraId="000000D1">
      <w:pPr>
        <w:spacing w:after="160" w:lineRule="auto"/>
        <w:rPr>
          <w:color w:val="000000"/>
        </w:rPr>
      </w:pPr>
      <w:r w:rsidDel="00000000" w:rsidR="00000000" w:rsidRPr="00000000">
        <w:rPr>
          <w:rtl w:val="0"/>
        </w:rPr>
      </w:r>
    </w:p>
    <w:p w:rsidR="00000000" w:rsidDel="00000000" w:rsidP="00000000" w:rsidRDefault="00000000" w:rsidRPr="00000000" w14:paraId="000000D2">
      <w:pPr>
        <w:spacing w:after="160" w:lineRule="auto"/>
        <w:rPr>
          <w:color w:val="000000"/>
        </w:rPr>
      </w:pPr>
      <w:r w:rsidDel="00000000" w:rsidR="00000000" w:rsidRPr="00000000">
        <w:rPr>
          <w:rtl w:val="0"/>
        </w:rPr>
      </w:r>
    </w:p>
    <w:tbl>
      <w:tblPr>
        <w:tblStyle w:val="Table9"/>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c>
          <w:tcPr>
            <w:shd w:fill="d9d9d9" w:val="clear"/>
          </w:tcPr>
          <w:p w:rsidR="00000000" w:rsidDel="00000000" w:rsidP="00000000" w:rsidRDefault="00000000" w:rsidRPr="00000000" w14:paraId="000000D3">
            <w:pPr>
              <w:spacing w:after="160" w:lineRule="auto"/>
              <w:rPr>
                <w:color w:val="000000"/>
              </w:rPr>
            </w:pPr>
            <w:r w:rsidDel="00000000" w:rsidR="00000000" w:rsidRPr="00000000">
              <w:rPr>
                <w:color w:val="000000"/>
                <w:rtl w:val="0"/>
              </w:rPr>
              <w:t xml:space="preserve">Treatment Conditions &amp; Water Chemistry</w:t>
            </w:r>
          </w:p>
        </w:tc>
      </w:tr>
    </w:tbl>
    <w:p w:rsidR="00000000" w:rsidDel="00000000" w:rsidP="00000000" w:rsidRDefault="00000000" w:rsidRPr="00000000" w14:paraId="000000D4">
      <w:pPr>
        <w:spacing w:after="160" w:lineRule="auto"/>
        <w:rPr>
          <w:color w:val="000000"/>
        </w:rPr>
      </w:pPr>
      <w:r w:rsidDel="00000000" w:rsidR="00000000" w:rsidRPr="00000000">
        <w:rPr>
          <w:rtl w:val="0"/>
        </w:rPr>
      </w:r>
    </w:p>
    <w:p w:rsidR="00000000" w:rsidDel="00000000" w:rsidP="00000000" w:rsidRDefault="00000000" w:rsidRPr="00000000" w14:paraId="000000D5">
      <w:pPr>
        <w:spacing w:after="160" w:lineRule="auto"/>
        <w:rPr>
          <w:color w:val="000000"/>
        </w:rPr>
      </w:pPr>
      <w:r w:rsidDel="00000000" w:rsidR="00000000" w:rsidRPr="00000000">
        <w:rPr>
          <w:color w:val="000000"/>
          <w:rtl w:val="0"/>
        </w:rPr>
        <w:t xml:space="preserve">Treatment Conditions</w:t>
      </w:r>
    </w:p>
    <w:tbl>
      <w:tblPr>
        <w:tblStyle w:val="Table10"/>
        <w:tblW w:w="962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15"/>
        <w:gridCol w:w="816"/>
        <w:gridCol w:w="679"/>
        <w:gridCol w:w="576"/>
        <w:gridCol w:w="1372"/>
        <w:gridCol w:w="1190"/>
        <w:gridCol w:w="1236"/>
        <w:gridCol w:w="1116"/>
        <w:gridCol w:w="624"/>
        <w:tblGridChange w:id="0">
          <w:tblGrid>
            <w:gridCol w:w="2015"/>
            <w:gridCol w:w="816"/>
            <w:gridCol w:w="679"/>
            <w:gridCol w:w="576"/>
            <w:gridCol w:w="1372"/>
            <w:gridCol w:w="1190"/>
            <w:gridCol w:w="1236"/>
            <w:gridCol w:w="1116"/>
            <w:gridCol w:w="624"/>
          </w:tblGrid>
        </w:tblGridChange>
      </w:tblGrid>
      <w:tr>
        <w:trPr>
          <w:trHeight w:val="533" w:hRule="atLeast"/>
        </w:trPr>
        <w:tc>
          <w:tcPr/>
          <w:p w:rsidR="00000000" w:rsidDel="00000000" w:rsidP="00000000" w:rsidRDefault="00000000" w:rsidRPr="00000000" w14:paraId="000000D6">
            <w:pPr>
              <w:rPr>
                <w:b w:val="1"/>
                <w:color w:val="000000"/>
              </w:rPr>
            </w:pPr>
            <w:sdt>
              <w:sdtPr>
                <w:tag w:val="goog_rdk_189"/>
              </w:sdtPr>
              <w:sdtContent>
                <w:commentRangeStart w:id="33"/>
              </w:sdtContent>
            </w:sdt>
            <w:r w:rsidDel="00000000" w:rsidR="00000000" w:rsidRPr="00000000">
              <w:rPr>
                <w:b w:val="1"/>
                <w:color w:val="000000"/>
                <w:rtl w:val="0"/>
              </w:rPr>
              <w:t xml:space="preserve">Treatment</w:t>
            </w:r>
            <w:commentRangeEnd w:id="33"/>
            <w:r w:rsidDel="00000000" w:rsidR="00000000" w:rsidRPr="00000000">
              <w:commentReference w:id="33"/>
            </w:r>
            <w:r w:rsidDel="00000000" w:rsidR="00000000" w:rsidRPr="00000000">
              <w:rPr>
                <w:b w:val="1"/>
                <w:color w:val="000000"/>
                <w:rtl w:val="0"/>
              </w:rPr>
              <w:t xml:space="preserve"> Type</w:t>
              <w:br w:type="textWrapping"/>
              <w:t xml:space="preserve"> </w:t>
            </w:r>
          </w:p>
        </w:tc>
        <w:tc>
          <w:tcPr/>
          <w:p w:rsidR="00000000" w:rsidDel="00000000" w:rsidP="00000000" w:rsidRDefault="00000000" w:rsidRPr="00000000" w14:paraId="000000D7">
            <w:pPr>
              <w:jc w:val="right"/>
              <w:rPr>
                <w:b w:val="1"/>
                <w:color w:val="000000"/>
              </w:rPr>
            </w:pPr>
            <w:r w:rsidDel="00000000" w:rsidR="00000000" w:rsidRPr="00000000">
              <w:rPr>
                <w:b w:val="1"/>
                <w:color w:val="000000"/>
                <w:rtl w:val="0"/>
              </w:rPr>
              <w:t xml:space="preserve">Temp</w:t>
            </w:r>
          </w:p>
        </w:tc>
        <w:tc>
          <w:tcPr/>
          <w:p w:rsidR="00000000" w:rsidDel="00000000" w:rsidP="00000000" w:rsidRDefault="00000000" w:rsidRPr="00000000" w14:paraId="000000D8">
            <w:pPr>
              <w:jc w:val="right"/>
              <w:rPr>
                <w:b w:val="1"/>
                <w:color w:val="000000"/>
              </w:rPr>
            </w:pPr>
            <w:r w:rsidDel="00000000" w:rsidR="00000000" w:rsidRPr="00000000">
              <w:rPr>
                <w:b w:val="1"/>
                <w:color w:val="000000"/>
                <w:rtl w:val="0"/>
              </w:rPr>
              <w:t xml:space="preserve">pH</w:t>
            </w:r>
          </w:p>
        </w:tc>
        <w:tc>
          <w:tcPr/>
          <w:p w:rsidR="00000000" w:rsidDel="00000000" w:rsidP="00000000" w:rsidRDefault="00000000" w:rsidRPr="00000000" w14:paraId="000000D9">
            <w:pPr>
              <w:jc w:val="right"/>
              <w:rPr>
                <w:b w:val="1"/>
                <w:color w:val="000000"/>
              </w:rPr>
            </w:pPr>
            <w:r w:rsidDel="00000000" w:rsidR="00000000" w:rsidRPr="00000000">
              <w:rPr>
                <w:b w:val="1"/>
                <w:color w:val="000000"/>
                <w:rtl w:val="0"/>
              </w:rPr>
              <w:t xml:space="preserve">DO</w:t>
            </w:r>
          </w:p>
        </w:tc>
        <w:tc>
          <w:tcPr/>
          <w:p w:rsidR="00000000" w:rsidDel="00000000" w:rsidP="00000000" w:rsidRDefault="00000000" w:rsidRPr="00000000" w14:paraId="000000DA">
            <w:pPr>
              <w:jc w:val="right"/>
              <w:rPr>
                <w:b w:val="1"/>
                <w:color w:val="000000"/>
              </w:rPr>
            </w:pPr>
            <w:sdt>
              <w:sdtPr>
                <w:tag w:val="goog_rdk_190"/>
              </w:sdtPr>
              <w:sdtContent>
                <w:commentRangeStart w:id="34"/>
              </w:sdtContent>
            </w:sdt>
            <w:r w:rsidDel="00000000" w:rsidR="00000000" w:rsidRPr="00000000">
              <w:rPr>
                <w:b w:val="1"/>
                <w:color w:val="000000"/>
                <w:rtl w:val="0"/>
              </w:rPr>
              <w:t xml:space="preserve">salinity</w:t>
            </w:r>
            <w:commentRangeEnd w:id="34"/>
            <w:r w:rsidDel="00000000" w:rsidR="00000000" w:rsidRPr="00000000">
              <w:commentReference w:id="34"/>
            </w:r>
            <w:r w:rsidDel="00000000" w:rsidR="00000000" w:rsidRPr="00000000">
              <w:rPr>
                <w:rtl w:val="0"/>
              </w:rPr>
            </w:r>
          </w:p>
        </w:tc>
        <w:tc>
          <w:tcPr/>
          <w:p w:rsidR="00000000" w:rsidDel="00000000" w:rsidP="00000000" w:rsidRDefault="00000000" w:rsidRPr="00000000" w14:paraId="000000DB">
            <w:pPr>
              <w:jc w:val="right"/>
              <w:rPr>
                <w:b w:val="1"/>
                <w:color w:val="000000"/>
              </w:rPr>
            </w:pPr>
            <w:r w:rsidDel="00000000" w:rsidR="00000000" w:rsidRPr="00000000">
              <w:rPr>
                <w:b w:val="1"/>
                <w:color w:val="000000"/>
                <w:rtl w:val="0"/>
              </w:rPr>
              <w:t xml:space="preserve">alkalinity</w:t>
            </w:r>
          </w:p>
        </w:tc>
        <w:tc>
          <w:tcPr/>
          <w:p w:rsidR="00000000" w:rsidDel="00000000" w:rsidP="00000000" w:rsidRDefault="00000000" w:rsidRPr="00000000" w14:paraId="000000DC">
            <w:pPr>
              <w:jc w:val="right"/>
              <w:rPr>
                <w:b w:val="1"/>
                <w:color w:val="000000"/>
              </w:rPr>
            </w:pPr>
            <w:r w:rsidDel="00000000" w:rsidR="00000000" w:rsidRPr="00000000">
              <w:rPr>
                <w:b w:val="1"/>
                <w:color w:val="000000"/>
                <w:rtl w:val="0"/>
              </w:rPr>
              <w:t xml:space="preserve">pCO2</w:t>
            </w:r>
          </w:p>
        </w:tc>
        <w:tc>
          <w:tcPr/>
          <w:p w:rsidR="00000000" w:rsidDel="00000000" w:rsidP="00000000" w:rsidRDefault="00000000" w:rsidRPr="00000000" w14:paraId="000000DD">
            <w:pPr>
              <w:jc w:val="right"/>
              <w:rPr>
                <w:b w:val="1"/>
                <w:color w:val="000000"/>
              </w:rPr>
            </w:pPr>
            <w:r w:rsidDel="00000000" w:rsidR="00000000" w:rsidRPr="00000000">
              <w:rPr>
                <w:b w:val="1"/>
                <w:color w:val="000000"/>
                <w:rtl w:val="0"/>
              </w:rPr>
              <w:t xml:space="preserve">Hconc</w:t>
            </w:r>
          </w:p>
        </w:tc>
        <w:tc>
          <w:tcPr/>
          <w:p w:rsidR="00000000" w:rsidDel="00000000" w:rsidP="00000000" w:rsidRDefault="00000000" w:rsidRPr="00000000" w14:paraId="000000DE">
            <w:pPr>
              <w:jc w:val="right"/>
              <w:rPr>
                <w:b w:val="1"/>
                <w:color w:val="000000"/>
              </w:rPr>
            </w:pPr>
            <w:r w:rsidDel="00000000" w:rsidR="00000000" w:rsidRPr="00000000">
              <w:rPr>
                <w:b w:val="1"/>
                <w:color w:val="000000"/>
                <w:rtl w:val="0"/>
              </w:rPr>
              <w:t xml:space="preserve"> % Sat DO</w:t>
            </w:r>
          </w:p>
        </w:tc>
      </w:tr>
      <w:tr>
        <w:trPr>
          <w:trHeight w:val="266" w:hRule="atLeast"/>
        </w:trPr>
        <w:tc>
          <w:tcPr/>
          <w:p w:rsidR="00000000" w:rsidDel="00000000" w:rsidP="00000000" w:rsidRDefault="00000000" w:rsidRPr="00000000" w14:paraId="000000DF">
            <w:pPr>
              <w:rPr>
                <w:color w:val="000000"/>
              </w:rPr>
            </w:pPr>
            <w:r w:rsidDel="00000000" w:rsidR="00000000" w:rsidRPr="00000000">
              <w:rPr>
                <w:color w:val="000000"/>
                <w:rtl w:val="0"/>
              </w:rPr>
              <w:t xml:space="preserve">Acclimation</w:t>
            </w:r>
          </w:p>
        </w:tc>
        <w:tc>
          <w:tcPr/>
          <w:p w:rsidR="00000000" w:rsidDel="00000000" w:rsidP="00000000" w:rsidRDefault="00000000" w:rsidRPr="00000000" w14:paraId="000000E0">
            <w:pPr>
              <w:jc w:val="right"/>
              <w:rPr>
                <w:color w:val="000000"/>
              </w:rPr>
            </w:pPr>
            <w:r w:rsidDel="00000000" w:rsidR="00000000" w:rsidRPr="00000000">
              <w:rPr>
                <w:color w:val="000000"/>
                <w:rtl w:val="0"/>
              </w:rPr>
              <w:t xml:space="preserve">11</w:t>
            </w:r>
          </w:p>
        </w:tc>
        <w:tc>
          <w:tcPr/>
          <w:p w:rsidR="00000000" w:rsidDel="00000000" w:rsidP="00000000" w:rsidRDefault="00000000" w:rsidRPr="00000000" w14:paraId="000000E1">
            <w:pPr>
              <w:jc w:val="right"/>
              <w:rPr>
                <w:color w:val="000000"/>
              </w:rPr>
            </w:pPr>
            <w:r w:rsidDel="00000000" w:rsidR="00000000" w:rsidRPr="00000000">
              <w:rPr>
                <w:color w:val="000000"/>
                <w:rtl w:val="0"/>
              </w:rPr>
              <w:t xml:space="preserve">7.73</w:t>
            </w:r>
          </w:p>
        </w:tc>
        <w:tc>
          <w:tcPr/>
          <w:p w:rsidR="00000000" w:rsidDel="00000000" w:rsidP="00000000" w:rsidRDefault="00000000" w:rsidRPr="00000000" w14:paraId="000000E2">
            <w:pPr>
              <w:jc w:val="right"/>
              <w:rPr>
                <w:color w:val="000000"/>
              </w:rPr>
            </w:pPr>
            <w:r w:rsidDel="00000000" w:rsidR="00000000" w:rsidRPr="00000000">
              <w:rPr>
                <w:color w:val="000000"/>
                <w:rtl w:val="0"/>
              </w:rPr>
              <w:t xml:space="preserve">9.4</w:t>
            </w:r>
          </w:p>
        </w:tc>
        <w:tc>
          <w:tcPr/>
          <w:p w:rsidR="00000000" w:rsidDel="00000000" w:rsidP="00000000" w:rsidRDefault="00000000" w:rsidRPr="00000000" w14:paraId="000000E3">
            <w:pPr>
              <w:jc w:val="right"/>
              <w:rPr>
                <w:color w:val="000000"/>
              </w:rPr>
            </w:pPr>
            <w:r w:rsidDel="00000000" w:rsidR="00000000" w:rsidRPr="00000000">
              <w:rPr>
                <w:color w:val="000000"/>
                <w:rtl w:val="0"/>
              </w:rPr>
              <w:t xml:space="preserve">29.3</w:t>
            </w:r>
          </w:p>
        </w:tc>
        <w:tc>
          <w:tcPr/>
          <w:p w:rsidR="00000000" w:rsidDel="00000000" w:rsidP="00000000" w:rsidRDefault="00000000" w:rsidRPr="00000000" w14:paraId="000000E4">
            <w:pPr>
              <w:jc w:val="right"/>
              <w:rPr>
                <w:color w:val="000000"/>
              </w:rPr>
            </w:pPr>
            <w:r w:rsidDel="00000000" w:rsidR="00000000" w:rsidRPr="00000000">
              <w:rPr>
                <w:color w:val="000000"/>
                <w:rtl w:val="0"/>
              </w:rPr>
              <w:t xml:space="preserve">1997.615</w:t>
            </w:r>
          </w:p>
        </w:tc>
        <w:tc>
          <w:tcPr/>
          <w:p w:rsidR="00000000" w:rsidDel="00000000" w:rsidP="00000000" w:rsidRDefault="00000000" w:rsidRPr="00000000" w14:paraId="000000E5">
            <w:pPr>
              <w:jc w:val="right"/>
              <w:rPr>
                <w:color w:val="000000"/>
              </w:rPr>
            </w:pPr>
            <w:r w:rsidDel="00000000" w:rsidR="00000000" w:rsidRPr="00000000">
              <w:rPr>
                <w:color w:val="000000"/>
                <w:rtl w:val="0"/>
              </w:rPr>
              <w:t xml:space="preserve">798.8425</w:t>
            </w:r>
          </w:p>
        </w:tc>
        <w:tc>
          <w:tcPr/>
          <w:p w:rsidR="00000000" w:rsidDel="00000000" w:rsidP="00000000" w:rsidRDefault="00000000" w:rsidRPr="00000000" w14:paraId="000000E6">
            <w:pPr>
              <w:jc w:val="right"/>
              <w:rPr>
                <w:color w:val="000000"/>
              </w:rPr>
            </w:pPr>
            <w:r w:rsidDel="00000000" w:rsidR="00000000" w:rsidRPr="00000000">
              <w:rPr>
                <w:color w:val="000000"/>
                <w:rtl w:val="0"/>
              </w:rPr>
              <w:t xml:space="preserve">18.62087</w:t>
            </w:r>
          </w:p>
        </w:tc>
        <w:tc>
          <w:tcPr/>
          <w:p w:rsidR="00000000" w:rsidDel="00000000" w:rsidP="00000000" w:rsidRDefault="00000000" w:rsidRPr="00000000" w14:paraId="000000E7">
            <w:pPr>
              <w:jc w:val="right"/>
              <w:rPr>
                <w:color w:val="000000"/>
              </w:rPr>
            </w:pPr>
            <w:r w:rsidDel="00000000" w:rsidR="00000000" w:rsidRPr="00000000">
              <w:rPr>
                <w:color w:val="000000"/>
                <w:rtl w:val="0"/>
              </w:rPr>
              <w:t xml:space="preserve">100</w:t>
            </w:r>
          </w:p>
        </w:tc>
      </w:tr>
      <w:tr>
        <w:trPr>
          <w:trHeight w:val="266" w:hRule="atLeast"/>
        </w:trPr>
        <w:tc>
          <w:tcPr/>
          <w:p w:rsidR="00000000" w:rsidDel="00000000" w:rsidP="00000000" w:rsidRDefault="00000000" w:rsidRPr="00000000" w14:paraId="000000E8">
            <w:pPr>
              <w:rPr>
                <w:color w:val="000000"/>
              </w:rPr>
            </w:pPr>
            <w:r w:rsidDel="00000000" w:rsidR="00000000" w:rsidRPr="00000000">
              <w:rPr>
                <w:color w:val="000000"/>
                <w:rtl w:val="0"/>
              </w:rPr>
              <w:t xml:space="preserve">Current Day</w:t>
            </w:r>
          </w:p>
        </w:tc>
        <w:tc>
          <w:tcPr/>
          <w:p w:rsidR="00000000" w:rsidDel="00000000" w:rsidP="00000000" w:rsidRDefault="00000000" w:rsidRPr="00000000" w14:paraId="000000E9">
            <w:pPr>
              <w:jc w:val="right"/>
              <w:rPr>
                <w:color w:val="000000"/>
              </w:rPr>
            </w:pPr>
            <w:r w:rsidDel="00000000" w:rsidR="00000000" w:rsidRPr="00000000">
              <w:rPr>
                <w:color w:val="000000"/>
                <w:rtl w:val="0"/>
              </w:rPr>
              <w:t xml:space="preserve">11</w:t>
            </w:r>
          </w:p>
        </w:tc>
        <w:tc>
          <w:tcPr/>
          <w:p w:rsidR="00000000" w:rsidDel="00000000" w:rsidP="00000000" w:rsidRDefault="00000000" w:rsidRPr="00000000" w14:paraId="000000EA">
            <w:pPr>
              <w:jc w:val="right"/>
              <w:rPr>
                <w:color w:val="000000"/>
              </w:rPr>
            </w:pPr>
            <w:r w:rsidDel="00000000" w:rsidR="00000000" w:rsidRPr="00000000">
              <w:rPr>
                <w:color w:val="000000"/>
                <w:rtl w:val="0"/>
              </w:rPr>
              <w:t xml:space="preserve">7.64</w:t>
            </w:r>
          </w:p>
        </w:tc>
        <w:tc>
          <w:tcPr/>
          <w:p w:rsidR="00000000" w:rsidDel="00000000" w:rsidP="00000000" w:rsidRDefault="00000000" w:rsidRPr="00000000" w14:paraId="000000EB">
            <w:pPr>
              <w:jc w:val="right"/>
              <w:rPr>
                <w:color w:val="000000"/>
              </w:rPr>
            </w:pPr>
            <w:r w:rsidDel="00000000" w:rsidR="00000000" w:rsidRPr="00000000">
              <w:rPr>
                <w:color w:val="000000"/>
                <w:rtl w:val="0"/>
              </w:rPr>
              <w:t xml:space="preserve">5.6</w:t>
            </w:r>
          </w:p>
        </w:tc>
        <w:tc>
          <w:tcPr/>
          <w:p w:rsidR="00000000" w:rsidDel="00000000" w:rsidP="00000000" w:rsidRDefault="00000000" w:rsidRPr="00000000" w14:paraId="000000EC">
            <w:pPr>
              <w:jc w:val="right"/>
              <w:rPr>
                <w:color w:val="000000"/>
              </w:rPr>
            </w:pPr>
            <w:r w:rsidDel="00000000" w:rsidR="00000000" w:rsidRPr="00000000">
              <w:rPr>
                <w:color w:val="000000"/>
                <w:rtl w:val="0"/>
              </w:rPr>
              <w:t xml:space="preserve">29.3</w:t>
            </w:r>
          </w:p>
        </w:tc>
        <w:tc>
          <w:tcPr/>
          <w:p w:rsidR="00000000" w:rsidDel="00000000" w:rsidP="00000000" w:rsidRDefault="00000000" w:rsidRPr="00000000" w14:paraId="000000ED">
            <w:pPr>
              <w:jc w:val="right"/>
              <w:rPr>
                <w:color w:val="000000"/>
              </w:rPr>
            </w:pPr>
            <w:r w:rsidDel="00000000" w:rsidR="00000000" w:rsidRPr="00000000">
              <w:rPr>
                <w:color w:val="000000"/>
                <w:rtl w:val="0"/>
              </w:rPr>
              <w:t xml:space="preserve">1997.615</w:t>
            </w:r>
          </w:p>
        </w:tc>
        <w:tc>
          <w:tcPr/>
          <w:p w:rsidR="00000000" w:rsidDel="00000000" w:rsidP="00000000" w:rsidRDefault="00000000" w:rsidRPr="00000000" w14:paraId="000000EE">
            <w:pPr>
              <w:jc w:val="right"/>
              <w:rPr>
                <w:color w:val="000000"/>
              </w:rPr>
            </w:pPr>
            <w:r w:rsidDel="00000000" w:rsidR="00000000" w:rsidRPr="00000000">
              <w:rPr>
                <w:color w:val="000000"/>
                <w:rtl w:val="0"/>
              </w:rPr>
              <w:t xml:space="preserve">995.2630</w:t>
            </w:r>
          </w:p>
        </w:tc>
        <w:tc>
          <w:tcPr/>
          <w:p w:rsidR="00000000" w:rsidDel="00000000" w:rsidP="00000000" w:rsidRDefault="00000000" w:rsidRPr="00000000" w14:paraId="000000EF">
            <w:pPr>
              <w:jc w:val="right"/>
              <w:rPr>
                <w:color w:val="000000"/>
              </w:rPr>
            </w:pPr>
            <w:r w:rsidDel="00000000" w:rsidR="00000000" w:rsidRPr="00000000">
              <w:rPr>
                <w:color w:val="000000"/>
                <w:rtl w:val="0"/>
              </w:rPr>
              <w:t xml:space="preserve">22.90868</w:t>
            </w:r>
          </w:p>
        </w:tc>
        <w:tc>
          <w:tcPr/>
          <w:p w:rsidR="00000000" w:rsidDel="00000000" w:rsidP="00000000" w:rsidRDefault="00000000" w:rsidRPr="00000000" w14:paraId="000000F0">
            <w:pPr>
              <w:jc w:val="right"/>
              <w:rPr>
                <w:color w:val="000000"/>
              </w:rPr>
            </w:pPr>
            <w:r w:rsidDel="00000000" w:rsidR="00000000" w:rsidRPr="00000000">
              <w:rPr>
                <w:color w:val="000000"/>
                <w:rtl w:val="0"/>
              </w:rPr>
              <w:t xml:space="preserve">60</w:t>
            </w:r>
          </w:p>
        </w:tc>
      </w:tr>
      <w:tr>
        <w:trPr>
          <w:trHeight w:val="266" w:hRule="atLeast"/>
        </w:trPr>
        <w:tc>
          <w:tcPr/>
          <w:p w:rsidR="00000000" w:rsidDel="00000000" w:rsidP="00000000" w:rsidRDefault="00000000" w:rsidRPr="00000000" w14:paraId="000000F1">
            <w:pPr>
              <w:rPr>
                <w:color w:val="000000"/>
              </w:rPr>
            </w:pPr>
            <w:r w:rsidDel="00000000" w:rsidR="00000000" w:rsidRPr="00000000">
              <w:rPr>
                <w:color w:val="000000"/>
                <w:rtl w:val="0"/>
              </w:rPr>
              <w:t xml:space="preserve">Current Night</w:t>
            </w:r>
          </w:p>
        </w:tc>
        <w:tc>
          <w:tcPr/>
          <w:p w:rsidR="00000000" w:rsidDel="00000000" w:rsidP="00000000" w:rsidRDefault="00000000" w:rsidRPr="00000000" w14:paraId="000000F2">
            <w:pPr>
              <w:jc w:val="right"/>
              <w:rPr>
                <w:color w:val="000000"/>
              </w:rPr>
            </w:pPr>
            <w:r w:rsidDel="00000000" w:rsidR="00000000" w:rsidRPr="00000000">
              <w:rPr>
                <w:color w:val="000000"/>
                <w:rtl w:val="0"/>
              </w:rPr>
              <w:t xml:space="preserve">12</w:t>
            </w:r>
          </w:p>
        </w:tc>
        <w:tc>
          <w:tcPr/>
          <w:p w:rsidR="00000000" w:rsidDel="00000000" w:rsidP="00000000" w:rsidRDefault="00000000" w:rsidRPr="00000000" w14:paraId="000000F3">
            <w:pPr>
              <w:jc w:val="right"/>
              <w:rPr>
                <w:color w:val="000000"/>
              </w:rPr>
            </w:pPr>
            <w:r w:rsidDel="00000000" w:rsidR="00000000" w:rsidRPr="00000000">
              <w:rPr>
                <w:color w:val="000000"/>
                <w:rtl w:val="0"/>
              </w:rPr>
              <w:t xml:space="preserve">7.73</w:t>
            </w:r>
          </w:p>
        </w:tc>
        <w:tc>
          <w:tcPr/>
          <w:p w:rsidR="00000000" w:rsidDel="00000000" w:rsidP="00000000" w:rsidRDefault="00000000" w:rsidRPr="00000000" w14:paraId="000000F4">
            <w:pPr>
              <w:jc w:val="right"/>
              <w:rPr>
                <w:color w:val="000000"/>
              </w:rPr>
            </w:pPr>
            <w:r w:rsidDel="00000000" w:rsidR="00000000" w:rsidRPr="00000000">
              <w:rPr>
                <w:color w:val="000000"/>
                <w:rtl w:val="0"/>
              </w:rPr>
              <w:t xml:space="preserve">9.2</w:t>
            </w:r>
          </w:p>
        </w:tc>
        <w:tc>
          <w:tcPr/>
          <w:p w:rsidR="00000000" w:rsidDel="00000000" w:rsidP="00000000" w:rsidRDefault="00000000" w:rsidRPr="00000000" w14:paraId="000000F5">
            <w:pPr>
              <w:jc w:val="right"/>
              <w:rPr>
                <w:color w:val="000000"/>
              </w:rPr>
            </w:pPr>
            <w:r w:rsidDel="00000000" w:rsidR="00000000" w:rsidRPr="00000000">
              <w:rPr>
                <w:color w:val="000000"/>
                <w:rtl w:val="0"/>
              </w:rPr>
              <w:t xml:space="preserve">29.3</w:t>
            </w:r>
          </w:p>
        </w:tc>
        <w:tc>
          <w:tcPr/>
          <w:p w:rsidR="00000000" w:rsidDel="00000000" w:rsidP="00000000" w:rsidRDefault="00000000" w:rsidRPr="00000000" w14:paraId="000000F6">
            <w:pPr>
              <w:jc w:val="right"/>
              <w:rPr>
                <w:color w:val="000000"/>
              </w:rPr>
            </w:pPr>
            <w:r w:rsidDel="00000000" w:rsidR="00000000" w:rsidRPr="00000000">
              <w:rPr>
                <w:color w:val="000000"/>
                <w:rtl w:val="0"/>
              </w:rPr>
              <w:t xml:space="preserve">1997.615</w:t>
            </w:r>
          </w:p>
        </w:tc>
        <w:tc>
          <w:tcPr/>
          <w:p w:rsidR="00000000" w:rsidDel="00000000" w:rsidP="00000000" w:rsidRDefault="00000000" w:rsidRPr="00000000" w14:paraId="000000F7">
            <w:pPr>
              <w:jc w:val="right"/>
              <w:rPr>
                <w:color w:val="000000"/>
              </w:rPr>
            </w:pPr>
            <w:r w:rsidDel="00000000" w:rsidR="00000000" w:rsidRPr="00000000">
              <w:rPr>
                <w:color w:val="000000"/>
                <w:rtl w:val="0"/>
              </w:rPr>
              <w:t xml:space="preserve">802.7367</w:t>
            </w:r>
          </w:p>
        </w:tc>
        <w:tc>
          <w:tcPr/>
          <w:p w:rsidR="00000000" w:rsidDel="00000000" w:rsidP="00000000" w:rsidRDefault="00000000" w:rsidRPr="00000000" w14:paraId="000000F8">
            <w:pPr>
              <w:jc w:val="right"/>
              <w:rPr>
                <w:color w:val="000000"/>
              </w:rPr>
            </w:pPr>
            <w:r w:rsidDel="00000000" w:rsidR="00000000" w:rsidRPr="00000000">
              <w:rPr>
                <w:color w:val="000000"/>
                <w:rtl w:val="0"/>
              </w:rPr>
              <w:t xml:space="preserve">18.62087</w:t>
            </w:r>
          </w:p>
        </w:tc>
        <w:tc>
          <w:tcPr/>
          <w:p w:rsidR="00000000" w:rsidDel="00000000" w:rsidP="00000000" w:rsidRDefault="00000000" w:rsidRPr="00000000" w14:paraId="000000F9">
            <w:pPr>
              <w:jc w:val="right"/>
              <w:rPr>
                <w:color w:val="000000"/>
              </w:rPr>
            </w:pPr>
            <w:r w:rsidDel="00000000" w:rsidR="00000000" w:rsidRPr="00000000">
              <w:rPr>
                <w:color w:val="000000"/>
                <w:rtl w:val="0"/>
              </w:rPr>
              <w:t xml:space="preserve">100</w:t>
            </w:r>
          </w:p>
        </w:tc>
      </w:tr>
      <w:tr>
        <w:trPr>
          <w:trHeight w:val="266" w:hRule="atLeast"/>
        </w:trPr>
        <w:tc>
          <w:tcPr/>
          <w:p w:rsidR="00000000" w:rsidDel="00000000" w:rsidP="00000000" w:rsidRDefault="00000000" w:rsidRPr="00000000" w14:paraId="000000FA">
            <w:pPr>
              <w:rPr>
                <w:color w:val="000000"/>
              </w:rPr>
            </w:pPr>
            <w:r w:rsidDel="00000000" w:rsidR="00000000" w:rsidRPr="00000000">
              <w:rPr>
                <w:color w:val="000000"/>
                <w:rtl w:val="0"/>
              </w:rPr>
              <w:t xml:space="preserve">High Temp Day</w:t>
            </w:r>
          </w:p>
        </w:tc>
        <w:tc>
          <w:tcPr/>
          <w:p w:rsidR="00000000" w:rsidDel="00000000" w:rsidP="00000000" w:rsidRDefault="00000000" w:rsidRPr="00000000" w14:paraId="000000FB">
            <w:pPr>
              <w:jc w:val="right"/>
              <w:rPr>
                <w:color w:val="000000"/>
              </w:rPr>
            </w:pPr>
            <w:r w:rsidDel="00000000" w:rsidR="00000000" w:rsidRPr="00000000">
              <w:rPr>
                <w:color w:val="000000"/>
                <w:rtl w:val="0"/>
              </w:rPr>
              <w:t xml:space="preserve">13</w:t>
            </w:r>
          </w:p>
        </w:tc>
        <w:tc>
          <w:tcPr/>
          <w:p w:rsidR="00000000" w:rsidDel="00000000" w:rsidP="00000000" w:rsidRDefault="00000000" w:rsidRPr="00000000" w14:paraId="000000FC">
            <w:pPr>
              <w:jc w:val="right"/>
              <w:rPr>
                <w:color w:val="000000"/>
              </w:rPr>
            </w:pPr>
            <w:r w:rsidDel="00000000" w:rsidR="00000000" w:rsidRPr="00000000">
              <w:rPr>
                <w:color w:val="000000"/>
                <w:rtl w:val="0"/>
              </w:rPr>
              <w:t xml:space="preserve">7.64</w:t>
            </w:r>
          </w:p>
        </w:tc>
        <w:tc>
          <w:tcPr/>
          <w:p w:rsidR="00000000" w:rsidDel="00000000" w:rsidP="00000000" w:rsidRDefault="00000000" w:rsidRPr="00000000" w14:paraId="000000FD">
            <w:pPr>
              <w:jc w:val="right"/>
              <w:rPr>
                <w:color w:val="000000"/>
              </w:rPr>
            </w:pPr>
            <w:r w:rsidDel="00000000" w:rsidR="00000000" w:rsidRPr="00000000">
              <w:rPr>
                <w:color w:val="000000"/>
                <w:rtl w:val="0"/>
              </w:rPr>
              <w:t xml:space="preserve">5.4</w:t>
            </w:r>
          </w:p>
        </w:tc>
        <w:tc>
          <w:tcPr/>
          <w:p w:rsidR="00000000" w:rsidDel="00000000" w:rsidP="00000000" w:rsidRDefault="00000000" w:rsidRPr="00000000" w14:paraId="000000FE">
            <w:pPr>
              <w:jc w:val="right"/>
              <w:rPr>
                <w:color w:val="000000"/>
              </w:rPr>
            </w:pPr>
            <w:r w:rsidDel="00000000" w:rsidR="00000000" w:rsidRPr="00000000">
              <w:rPr>
                <w:color w:val="000000"/>
                <w:rtl w:val="0"/>
              </w:rPr>
              <w:t xml:space="preserve">29.3</w:t>
            </w:r>
          </w:p>
        </w:tc>
        <w:tc>
          <w:tcPr/>
          <w:p w:rsidR="00000000" w:rsidDel="00000000" w:rsidP="00000000" w:rsidRDefault="00000000" w:rsidRPr="00000000" w14:paraId="000000FF">
            <w:pPr>
              <w:jc w:val="right"/>
              <w:rPr>
                <w:color w:val="000000"/>
              </w:rPr>
            </w:pPr>
            <w:r w:rsidDel="00000000" w:rsidR="00000000" w:rsidRPr="00000000">
              <w:rPr>
                <w:color w:val="000000"/>
                <w:rtl w:val="0"/>
              </w:rPr>
              <w:t xml:space="preserve">1997.615</w:t>
            </w:r>
          </w:p>
        </w:tc>
        <w:tc>
          <w:tcPr/>
          <w:p w:rsidR="00000000" w:rsidDel="00000000" w:rsidP="00000000" w:rsidRDefault="00000000" w:rsidRPr="00000000" w14:paraId="00000100">
            <w:pPr>
              <w:jc w:val="right"/>
              <w:rPr>
                <w:color w:val="000000"/>
              </w:rPr>
            </w:pPr>
            <w:r w:rsidDel="00000000" w:rsidR="00000000" w:rsidRPr="00000000">
              <w:rPr>
                <w:color w:val="000000"/>
                <w:rtl w:val="0"/>
              </w:rPr>
              <w:t xml:space="preserve">1411.3284</w:t>
            </w:r>
          </w:p>
        </w:tc>
        <w:tc>
          <w:tcPr/>
          <w:p w:rsidR="00000000" w:rsidDel="00000000" w:rsidP="00000000" w:rsidRDefault="00000000" w:rsidRPr="00000000" w14:paraId="00000101">
            <w:pPr>
              <w:jc w:val="right"/>
              <w:rPr>
                <w:color w:val="000000"/>
              </w:rPr>
            </w:pPr>
            <w:r w:rsidDel="00000000" w:rsidR="00000000" w:rsidRPr="00000000">
              <w:rPr>
                <w:color w:val="000000"/>
                <w:rtl w:val="0"/>
              </w:rPr>
              <w:t xml:space="preserve">31.62278</w:t>
            </w:r>
          </w:p>
        </w:tc>
        <w:tc>
          <w:tcPr/>
          <w:p w:rsidR="00000000" w:rsidDel="00000000" w:rsidP="00000000" w:rsidRDefault="00000000" w:rsidRPr="00000000" w14:paraId="00000102">
            <w:pPr>
              <w:jc w:val="right"/>
              <w:rPr>
                <w:color w:val="000000"/>
              </w:rPr>
            </w:pPr>
            <w:r w:rsidDel="00000000" w:rsidR="00000000" w:rsidRPr="00000000">
              <w:rPr>
                <w:color w:val="000000"/>
                <w:rtl w:val="0"/>
              </w:rPr>
              <w:t xml:space="preserve">60</w:t>
            </w:r>
          </w:p>
        </w:tc>
      </w:tr>
      <w:tr>
        <w:trPr>
          <w:trHeight w:val="251" w:hRule="atLeast"/>
        </w:trPr>
        <w:tc>
          <w:tcPr/>
          <w:p w:rsidR="00000000" w:rsidDel="00000000" w:rsidP="00000000" w:rsidRDefault="00000000" w:rsidRPr="00000000" w14:paraId="00000103">
            <w:pPr>
              <w:rPr>
                <w:color w:val="000000"/>
              </w:rPr>
            </w:pPr>
            <w:r w:rsidDel="00000000" w:rsidR="00000000" w:rsidRPr="00000000">
              <w:rPr>
                <w:color w:val="000000"/>
                <w:rtl w:val="0"/>
              </w:rPr>
              <w:t xml:space="preserve">High Temp Night</w:t>
            </w:r>
          </w:p>
        </w:tc>
        <w:tc>
          <w:tcPr/>
          <w:p w:rsidR="00000000" w:rsidDel="00000000" w:rsidP="00000000" w:rsidRDefault="00000000" w:rsidRPr="00000000" w14:paraId="00000104">
            <w:pPr>
              <w:jc w:val="right"/>
              <w:rPr>
                <w:color w:val="000000"/>
              </w:rPr>
            </w:pPr>
            <w:r w:rsidDel="00000000" w:rsidR="00000000" w:rsidRPr="00000000">
              <w:rPr>
                <w:color w:val="000000"/>
                <w:rtl w:val="0"/>
              </w:rPr>
              <w:t xml:space="preserve">14</w:t>
            </w:r>
          </w:p>
        </w:tc>
        <w:tc>
          <w:tcPr/>
          <w:p w:rsidR="00000000" w:rsidDel="00000000" w:rsidP="00000000" w:rsidRDefault="00000000" w:rsidRPr="00000000" w14:paraId="00000105">
            <w:pPr>
              <w:jc w:val="right"/>
              <w:rPr>
                <w:color w:val="000000"/>
              </w:rPr>
            </w:pPr>
            <w:r w:rsidDel="00000000" w:rsidR="00000000" w:rsidRPr="00000000">
              <w:rPr>
                <w:color w:val="000000"/>
                <w:rtl w:val="0"/>
              </w:rPr>
              <w:t xml:space="preserve">7.73</w:t>
            </w:r>
          </w:p>
        </w:tc>
        <w:tc>
          <w:tcPr/>
          <w:p w:rsidR="00000000" w:rsidDel="00000000" w:rsidP="00000000" w:rsidRDefault="00000000" w:rsidRPr="00000000" w14:paraId="00000106">
            <w:pPr>
              <w:jc w:val="right"/>
              <w:rPr>
                <w:color w:val="000000"/>
              </w:rPr>
            </w:pPr>
            <w:r w:rsidDel="00000000" w:rsidR="00000000" w:rsidRPr="00000000">
              <w:rPr>
                <w:color w:val="000000"/>
                <w:rtl w:val="0"/>
              </w:rPr>
              <w:t xml:space="preserve">8.8</w:t>
            </w:r>
          </w:p>
        </w:tc>
        <w:tc>
          <w:tcPr/>
          <w:p w:rsidR="00000000" w:rsidDel="00000000" w:rsidP="00000000" w:rsidRDefault="00000000" w:rsidRPr="00000000" w14:paraId="00000107">
            <w:pPr>
              <w:jc w:val="right"/>
              <w:rPr>
                <w:color w:val="000000"/>
              </w:rPr>
            </w:pPr>
            <w:r w:rsidDel="00000000" w:rsidR="00000000" w:rsidRPr="00000000">
              <w:rPr>
                <w:color w:val="000000"/>
                <w:rtl w:val="0"/>
              </w:rPr>
              <w:t xml:space="preserve">29.3</w:t>
            </w:r>
          </w:p>
        </w:tc>
        <w:tc>
          <w:tcPr/>
          <w:p w:rsidR="00000000" w:rsidDel="00000000" w:rsidP="00000000" w:rsidRDefault="00000000" w:rsidRPr="00000000" w14:paraId="00000108">
            <w:pPr>
              <w:jc w:val="right"/>
              <w:rPr>
                <w:color w:val="000000"/>
              </w:rPr>
            </w:pPr>
            <w:r w:rsidDel="00000000" w:rsidR="00000000" w:rsidRPr="00000000">
              <w:rPr>
                <w:color w:val="000000"/>
                <w:rtl w:val="0"/>
              </w:rPr>
              <w:t xml:space="preserve">1997.615</w:t>
            </w:r>
          </w:p>
        </w:tc>
        <w:tc>
          <w:tcPr/>
          <w:p w:rsidR="00000000" w:rsidDel="00000000" w:rsidP="00000000" w:rsidRDefault="00000000" w:rsidRPr="00000000" w14:paraId="00000109">
            <w:pPr>
              <w:jc w:val="right"/>
              <w:rPr>
                <w:color w:val="000000"/>
              </w:rPr>
            </w:pPr>
            <w:r w:rsidDel="00000000" w:rsidR="00000000" w:rsidRPr="00000000">
              <w:rPr>
                <w:color w:val="000000"/>
                <w:rtl w:val="0"/>
              </w:rPr>
              <w:t xml:space="preserve">1198.4801</w:t>
            </w:r>
          </w:p>
        </w:tc>
        <w:tc>
          <w:tcPr/>
          <w:p w:rsidR="00000000" w:rsidDel="00000000" w:rsidP="00000000" w:rsidRDefault="00000000" w:rsidRPr="00000000" w14:paraId="0000010A">
            <w:pPr>
              <w:jc w:val="right"/>
              <w:rPr>
                <w:color w:val="000000"/>
              </w:rPr>
            </w:pPr>
            <w:r w:rsidDel="00000000" w:rsidR="00000000" w:rsidRPr="00000000">
              <w:rPr>
                <w:color w:val="000000"/>
                <w:rtl w:val="0"/>
              </w:rPr>
              <w:t xml:space="preserve">26.91535</w:t>
            </w:r>
          </w:p>
        </w:tc>
        <w:tc>
          <w:tcPr/>
          <w:p w:rsidR="00000000" w:rsidDel="00000000" w:rsidP="00000000" w:rsidRDefault="00000000" w:rsidRPr="00000000" w14:paraId="0000010B">
            <w:pPr>
              <w:jc w:val="right"/>
              <w:rPr>
                <w:color w:val="000000"/>
              </w:rPr>
            </w:pPr>
            <w:r w:rsidDel="00000000" w:rsidR="00000000" w:rsidRPr="00000000">
              <w:rPr>
                <w:color w:val="000000"/>
                <w:rtl w:val="0"/>
              </w:rPr>
              <w:t xml:space="preserve">100</w:t>
            </w:r>
          </w:p>
        </w:tc>
      </w:tr>
      <w:tr>
        <w:trPr>
          <w:trHeight w:val="266" w:hRule="atLeast"/>
        </w:trPr>
        <w:tc>
          <w:tcPr/>
          <w:p w:rsidR="00000000" w:rsidDel="00000000" w:rsidP="00000000" w:rsidRDefault="00000000" w:rsidRPr="00000000" w14:paraId="0000010C">
            <w:pPr>
              <w:rPr>
                <w:color w:val="000000"/>
              </w:rPr>
            </w:pPr>
            <w:r w:rsidDel="00000000" w:rsidR="00000000" w:rsidRPr="00000000">
              <w:rPr>
                <w:color w:val="000000"/>
                <w:rtl w:val="0"/>
              </w:rPr>
              <w:t xml:space="preserve">All Change Day</w:t>
            </w:r>
          </w:p>
        </w:tc>
        <w:tc>
          <w:tcPr/>
          <w:p w:rsidR="00000000" w:rsidDel="00000000" w:rsidP="00000000" w:rsidRDefault="00000000" w:rsidRPr="00000000" w14:paraId="0000010D">
            <w:pPr>
              <w:jc w:val="right"/>
              <w:rPr>
                <w:color w:val="000000"/>
              </w:rPr>
            </w:pPr>
            <w:r w:rsidDel="00000000" w:rsidR="00000000" w:rsidRPr="00000000">
              <w:rPr>
                <w:color w:val="000000"/>
                <w:rtl w:val="0"/>
              </w:rPr>
              <w:t xml:space="preserve">13</w:t>
            </w:r>
          </w:p>
        </w:tc>
        <w:tc>
          <w:tcPr/>
          <w:p w:rsidR="00000000" w:rsidDel="00000000" w:rsidP="00000000" w:rsidRDefault="00000000" w:rsidRPr="00000000" w14:paraId="0000010E">
            <w:pPr>
              <w:jc w:val="right"/>
              <w:rPr>
                <w:color w:val="000000"/>
              </w:rPr>
            </w:pPr>
            <w:r w:rsidDel="00000000" w:rsidR="00000000" w:rsidRPr="00000000">
              <w:rPr>
                <w:color w:val="000000"/>
                <w:rtl w:val="0"/>
              </w:rPr>
              <w:t xml:space="preserve">7.50</w:t>
            </w:r>
          </w:p>
        </w:tc>
        <w:tc>
          <w:tcPr/>
          <w:p w:rsidR="00000000" w:rsidDel="00000000" w:rsidP="00000000" w:rsidRDefault="00000000" w:rsidRPr="00000000" w14:paraId="0000010F">
            <w:pPr>
              <w:jc w:val="right"/>
              <w:rPr>
                <w:color w:val="000000"/>
              </w:rPr>
            </w:pPr>
            <w:r w:rsidDel="00000000" w:rsidR="00000000" w:rsidRPr="00000000">
              <w:rPr>
                <w:color w:val="000000"/>
                <w:rtl w:val="0"/>
              </w:rPr>
              <w:t xml:space="preserve">4.5</w:t>
            </w:r>
          </w:p>
        </w:tc>
        <w:tc>
          <w:tcPr/>
          <w:p w:rsidR="00000000" w:rsidDel="00000000" w:rsidP="00000000" w:rsidRDefault="00000000" w:rsidRPr="00000000" w14:paraId="00000110">
            <w:pPr>
              <w:jc w:val="right"/>
              <w:rPr>
                <w:color w:val="000000"/>
              </w:rPr>
            </w:pPr>
            <w:r w:rsidDel="00000000" w:rsidR="00000000" w:rsidRPr="00000000">
              <w:rPr>
                <w:color w:val="000000"/>
                <w:rtl w:val="0"/>
              </w:rPr>
              <w:t xml:space="preserve">29.3</w:t>
            </w:r>
          </w:p>
        </w:tc>
        <w:tc>
          <w:tcPr/>
          <w:p w:rsidR="00000000" w:rsidDel="00000000" w:rsidP="00000000" w:rsidRDefault="00000000" w:rsidRPr="00000000" w14:paraId="00000111">
            <w:pPr>
              <w:jc w:val="right"/>
              <w:rPr>
                <w:color w:val="000000"/>
              </w:rPr>
            </w:pPr>
            <w:r w:rsidDel="00000000" w:rsidR="00000000" w:rsidRPr="00000000">
              <w:rPr>
                <w:color w:val="000000"/>
                <w:rtl w:val="0"/>
              </w:rPr>
              <w:t xml:space="preserve">1997.615</w:t>
            </w:r>
          </w:p>
        </w:tc>
        <w:tc>
          <w:tcPr/>
          <w:p w:rsidR="00000000" w:rsidDel="00000000" w:rsidP="00000000" w:rsidRDefault="00000000" w:rsidRPr="00000000" w14:paraId="00000112">
            <w:pPr>
              <w:jc w:val="right"/>
              <w:rPr>
                <w:color w:val="000000"/>
              </w:rPr>
            </w:pPr>
            <w:r w:rsidDel="00000000" w:rsidR="00000000" w:rsidRPr="00000000">
              <w:rPr>
                <w:color w:val="000000"/>
                <w:rtl w:val="0"/>
              </w:rPr>
              <w:t xml:space="preserve">1411.3284</w:t>
            </w:r>
          </w:p>
        </w:tc>
        <w:tc>
          <w:tcPr/>
          <w:p w:rsidR="00000000" w:rsidDel="00000000" w:rsidP="00000000" w:rsidRDefault="00000000" w:rsidRPr="00000000" w14:paraId="00000113">
            <w:pPr>
              <w:jc w:val="right"/>
              <w:rPr>
                <w:color w:val="000000"/>
              </w:rPr>
            </w:pPr>
            <w:r w:rsidDel="00000000" w:rsidR="00000000" w:rsidRPr="00000000">
              <w:rPr>
                <w:color w:val="000000"/>
                <w:rtl w:val="0"/>
              </w:rPr>
              <w:t xml:space="preserve">31.62278</w:t>
            </w:r>
          </w:p>
        </w:tc>
        <w:tc>
          <w:tcPr/>
          <w:p w:rsidR="00000000" w:rsidDel="00000000" w:rsidP="00000000" w:rsidRDefault="00000000" w:rsidRPr="00000000" w14:paraId="00000114">
            <w:pPr>
              <w:jc w:val="right"/>
              <w:rPr>
                <w:color w:val="000000"/>
              </w:rPr>
            </w:pPr>
            <w:r w:rsidDel="00000000" w:rsidR="00000000" w:rsidRPr="00000000">
              <w:rPr>
                <w:color w:val="000000"/>
                <w:rtl w:val="0"/>
              </w:rPr>
              <w:t xml:space="preserve">50</w:t>
            </w:r>
          </w:p>
        </w:tc>
      </w:tr>
      <w:tr>
        <w:trPr>
          <w:trHeight w:val="266" w:hRule="atLeast"/>
        </w:trPr>
        <w:tc>
          <w:tcPr/>
          <w:p w:rsidR="00000000" w:rsidDel="00000000" w:rsidP="00000000" w:rsidRDefault="00000000" w:rsidRPr="00000000" w14:paraId="00000115">
            <w:pPr>
              <w:rPr>
                <w:color w:val="000000"/>
              </w:rPr>
            </w:pPr>
            <w:r w:rsidDel="00000000" w:rsidR="00000000" w:rsidRPr="00000000">
              <w:rPr>
                <w:color w:val="000000"/>
                <w:rtl w:val="0"/>
              </w:rPr>
              <w:t xml:space="preserve">All Change Night</w:t>
            </w:r>
          </w:p>
        </w:tc>
        <w:tc>
          <w:tcPr/>
          <w:p w:rsidR="00000000" w:rsidDel="00000000" w:rsidP="00000000" w:rsidRDefault="00000000" w:rsidRPr="00000000" w14:paraId="00000116">
            <w:pPr>
              <w:jc w:val="right"/>
              <w:rPr>
                <w:color w:val="000000"/>
              </w:rPr>
            </w:pPr>
            <w:r w:rsidDel="00000000" w:rsidR="00000000" w:rsidRPr="00000000">
              <w:rPr>
                <w:color w:val="000000"/>
                <w:rtl w:val="0"/>
              </w:rPr>
              <w:t xml:space="preserve">14</w:t>
            </w:r>
          </w:p>
        </w:tc>
        <w:tc>
          <w:tcPr/>
          <w:p w:rsidR="00000000" w:rsidDel="00000000" w:rsidP="00000000" w:rsidRDefault="00000000" w:rsidRPr="00000000" w14:paraId="00000117">
            <w:pPr>
              <w:jc w:val="right"/>
              <w:rPr>
                <w:color w:val="000000"/>
              </w:rPr>
            </w:pPr>
            <w:r w:rsidDel="00000000" w:rsidR="00000000" w:rsidRPr="00000000">
              <w:rPr>
                <w:color w:val="000000"/>
                <w:rtl w:val="0"/>
              </w:rPr>
              <w:t xml:space="preserve">7.57</w:t>
            </w:r>
          </w:p>
        </w:tc>
        <w:tc>
          <w:tcPr/>
          <w:p w:rsidR="00000000" w:rsidDel="00000000" w:rsidP="00000000" w:rsidRDefault="00000000" w:rsidRPr="00000000" w14:paraId="00000118">
            <w:pPr>
              <w:jc w:val="right"/>
              <w:rPr>
                <w:color w:val="000000"/>
              </w:rPr>
            </w:pPr>
            <w:r w:rsidDel="00000000" w:rsidR="00000000" w:rsidRPr="00000000">
              <w:rPr>
                <w:color w:val="000000"/>
                <w:rtl w:val="0"/>
              </w:rPr>
              <w:t xml:space="preserve">8.8</w:t>
            </w:r>
          </w:p>
        </w:tc>
        <w:tc>
          <w:tcPr/>
          <w:p w:rsidR="00000000" w:rsidDel="00000000" w:rsidP="00000000" w:rsidRDefault="00000000" w:rsidRPr="00000000" w14:paraId="00000119">
            <w:pPr>
              <w:jc w:val="right"/>
              <w:rPr>
                <w:color w:val="000000"/>
              </w:rPr>
            </w:pPr>
            <w:r w:rsidDel="00000000" w:rsidR="00000000" w:rsidRPr="00000000">
              <w:rPr>
                <w:color w:val="000000"/>
                <w:rtl w:val="0"/>
              </w:rPr>
              <w:t xml:space="preserve">29.3</w:t>
            </w:r>
          </w:p>
        </w:tc>
        <w:tc>
          <w:tcPr/>
          <w:p w:rsidR="00000000" w:rsidDel="00000000" w:rsidP="00000000" w:rsidRDefault="00000000" w:rsidRPr="00000000" w14:paraId="0000011A">
            <w:pPr>
              <w:jc w:val="right"/>
              <w:rPr>
                <w:color w:val="000000"/>
              </w:rPr>
            </w:pPr>
            <w:r w:rsidDel="00000000" w:rsidR="00000000" w:rsidRPr="00000000">
              <w:rPr>
                <w:color w:val="000000"/>
                <w:rtl w:val="0"/>
              </w:rPr>
              <w:t xml:space="preserve">1997.615</w:t>
            </w:r>
          </w:p>
        </w:tc>
        <w:tc>
          <w:tcPr/>
          <w:p w:rsidR="00000000" w:rsidDel="00000000" w:rsidP="00000000" w:rsidRDefault="00000000" w:rsidRPr="00000000" w14:paraId="0000011B">
            <w:pPr>
              <w:jc w:val="right"/>
              <w:rPr>
                <w:color w:val="000000"/>
              </w:rPr>
            </w:pPr>
            <w:r w:rsidDel="00000000" w:rsidR="00000000" w:rsidRPr="00000000">
              <w:rPr>
                <w:color w:val="000000"/>
                <w:rtl w:val="0"/>
              </w:rPr>
              <w:t xml:space="preserve">1198.4801</w:t>
            </w:r>
          </w:p>
        </w:tc>
        <w:tc>
          <w:tcPr/>
          <w:p w:rsidR="00000000" w:rsidDel="00000000" w:rsidP="00000000" w:rsidRDefault="00000000" w:rsidRPr="00000000" w14:paraId="0000011C">
            <w:pPr>
              <w:jc w:val="right"/>
              <w:rPr>
                <w:color w:val="000000"/>
              </w:rPr>
            </w:pPr>
            <w:r w:rsidDel="00000000" w:rsidR="00000000" w:rsidRPr="00000000">
              <w:rPr>
                <w:color w:val="000000"/>
                <w:rtl w:val="0"/>
              </w:rPr>
              <w:t xml:space="preserve">26.91535</w:t>
            </w:r>
          </w:p>
        </w:tc>
        <w:tc>
          <w:tcPr/>
          <w:p w:rsidR="00000000" w:rsidDel="00000000" w:rsidP="00000000" w:rsidRDefault="00000000" w:rsidRPr="00000000" w14:paraId="0000011D">
            <w:pPr>
              <w:jc w:val="right"/>
              <w:rPr>
                <w:color w:val="000000"/>
              </w:rPr>
            </w:pPr>
            <w:r w:rsidDel="00000000" w:rsidR="00000000" w:rsidRPr="00000000">
              <w:rPr>
                <w:color w:val="000000"/>
                <w:rtl w:val="0"/>
              </w:rPr>
              <w:t xml:space="preserve">100</w:t>
            </w:r>
          </w:p>
          <w:p w:rsidR="00000000" w:rsidDel="00000000" w:rsidP="00000000" w:rsidRDefault="00000000" w:rsidRPr="00000000" w14:paraId="0000011E">
            <w:pPr>
              <w:jc w:val="center"/>
              <w:rPr>
                <w:color w:val="000000"/>
              </w:rPr>
            </w:pPr>
            <w:r w:rsidDel="00000000" w:rsidR="00000000" w:rsidRPr="00000000">
              <w:rPr>
                <w:rtl w:val="0"/>
              </w:rPr>
            </w:r>
          </w:p>
        </w:tc>
      </w:tr>
      <w:tr>
        <w:trPr>
          <w:trHeight w:val="266" w:hRule="atLeast"/>
        </w:trPr>
        <w:tc>
          <w:tcPr/>
          <w:p w:rsidR="00000000" w:rsidDel="00000000" w:rsidP="00000000" w:rsidRDefault="00000000" w:rsidRPr="00000000" w14:paraId="0000011F">
            <w:pPr>
              <w:rPr>
                <w:color w:val="ff0000"/>
              </w:rPr>
            </w:pPr>
            <w:sdt>
              <w:sdtPr>
                <w:tag w:val="goog_rdk_191"/>
              </w:sdtPr>
              <w:sdtContent>
                <w:commentRangeStart w:id="35"/>
              </w:sdtContent>
            </w:sdt>
            <w:r w:rsidDel="00000000" w:rsidR="00000000" w:rsidRPr="00000000">
              <w:rPr>
                <w:color w:val="ff0000"/>
                <w:rtl w:val="0"/>
              </w:rPr>
              <w:t xml:space="preserve">Ambient</w:t>
            </w:r>
            <w:commentRangeEnd w:id="35"/>
            <w:r w:rsidDel="00000000" w:rsidR="00000000" w:rsidRPr="00000000">
              <w:commentReference w:id="35"/>
            </w:r>
            <w:r w:rsidDel="00000000" w:rsidR="00000000" w:rsidRPr="00000000">
              <w:rPr>
                <w:color w:val="ff0000"/>
                <w:rtl w:val="0"/>
              </w:rPr>
              <w:t xml:space="preserve"> Day</w:t>
            </w:r>
          </w:p>
        </w:tc>
        <w:tc>
          <w:tcPr/>
          <w:p w:rsidR="00000000" w:rsidDel="00000000" w:rsidP="00000000" w:rsidRDefault="00000000" w:rsidRPr="00000000" w14:paraId="00000120">
            <w:pPr>
              <w:jc w:val="right"/>
              <w:rPr>
                <w:color w:val="ff0000"/>
              </w:rPr>
            </w:pPr>
            <w:r w:rsidDel="00000000" w:rsidR="00000000" w:rsidRPr="00000000">
              <w:rPr>
                <w:color w:val="ff0000"/>
                <w:rtl w:val="0"/>
              </w:rPr>
              <w:t xml:space="preserve">14</w:t>
            </w:r>
          </w:p>
        </w:tc>
        <w:tc>
          <w:tcPr/>
          <w:p w:rsidR="00000000" w:rsidDel="00000000" w:rsidP="00000000" w:rsidRDefault="00000000" w:rsidRPr="00000000" w14:paraId="00000121">
            <w:pPr>
              <w:jc w:val="right"/>
              <w:rPr>
                <w:color w:val="ff0000"/>
              </w:rPr>
            </w:pPr>
            <w:r w:rsidDel="00000000" w:rsidR="00000000" w:rsidRPr="00000000">
              <w:rPr>
                <w:color w:val="ff0000"/>
                <w:rtl w:val="0"/>
              </w:rPr>
              <w:t xml:space="preserve">8.5</w:t>
            </w:r>
          </w:p>
        </w:tc>
        <w:tc>
          <w:tcPr/>
          <w:p w:rsidR="00000000" w:rsidDel="00000000" w:rsidP="00000000" w:rsidRDefault="00000000" w:rsidRPr="00000000" w14:paraId="00000122">
            <w:pPr>
              <w:jc w:val="right"/>
              <w:rPr>
                <w:color w:val="ff0000"/>
              </w:rPr>
            </w:pPr>
            <w:r w:rsidDel="00000000" w:rsidR="00000000" w:rsidRPr="00000000">
              <w:rPr>
                <w:color w:val="ff0000"/>
                <w:rtl w:val="0"/>
              </w:rPr>
              <w:t xml:space="preserve">8.5</w:t>
            </w:r>
          </w:p>
        </w:tc>
        <w:tc>
          <w:tcPr/>
          <w:p w:rsidR="00000000" w:rsidDel="00000000" w:rsidP="00000000" w:rsidRDefault="00000000" w:rsidRPr="00000000" w14:paraId="00000123">
            <w:pPr>
              <w:jc w:val="right"/>
              <w:rPr>
                <w:color w:val="ff0000"/>
              </w:rPr>
            </w:pPr>
            <w:r w:rsidDel="00000000" w:rsidR="00000000" w:rsidRPr="00000000">
              <w:rPr>
                <w:color w:val="ff0000"/>
                <w:rtl w:val="0"/>
              </w:rPr>
              <w:t xml:space="preserve">29.3</w:t>
            </w:r>
          </w:p>
        </w:tc>
        <w:tc>
          <w:tcPr/>
          <w:p w:rsidR="00000000" w:rsidDel="00000000" w:rsidP="00000000" w:rsidRDefault="00000000" w:rsidRPr="00000000" w14:paraId="00000124">
            <w:pPr>
              <w:jc w:val="right"/>
              <w:rPr>
                <w:color w:val="ff0000"/>
              </w:rPr>
            </w:pPr>
            <w:r w:rsidDel="00000000" w:rsidR="00000000" w:rsidRPr="00000000">
              <w:rPr>
                <w:color w:val="ff0000"/>
                <w:rtl w:val="0"/>
              </w:rPr>
              <w:t xml:space="preserve">1997.615</w:t>
            </w:r>
          </w:p>
        </w:tc>
        <w:tc>
          <w:tcPr/>
          <w:p w:rsidR="00000000" w:rsidDel="00000000" w:rsidP="00000000" w:rsidRDefault="00000000" w:rsidRPr="00000000" w14:paraId="00000125">
            <w:pPr>
              <w:jc w:val="center"/>
              <w:rPr>
                <w:color w:val="ff0000"/>
              </w:rPr>
            </w:pPr>
            <w:r w:rsidDel="00000000" w:rsidR="00000000" w:rsidRPr="00000000">
              <w:rPr>
                <w:color w:val="ff0000"/>
                <w:rtl w:val="0"/>
              </w:rPr>
              <w:t xml:space="preserve">####</w:t>
            </w:r>
          </w:p>
        </w:tc>
        <w:tc>
          <w:tcPr/>
          <w:p w:rsidR="00000000" w:rsidDel="00000000" w:rsidP="00000000" w:rsidRDefault="00000000" w:rsidRPr="00000000" w14:paraId="00000126">
            <w:pPr>
              <w:jc w:val="center"/>
              <w:rPr>
                <w:color w:val="ff0000"/>
              </w:rPr>
            </w:pPr>
            <w:r w:rsidDel="00000000" w:rsidR="00000000" w:rsidRPr="00000000">
              <w:rPr>
                <w:color w:val="ff0000"/>
                <w:rtl w:val="0"/>
              </w:rPr>
              <w:t xml:space="preserve">####</w:t>
            </w:r>
          </w:p>
        </w:tc>
        <w:tc>
          <w:tcPr/>
          <w:p w:rsidR="00000000" w:rsidDel="00000000" w:rsidP="00000000" w:rsidRDefault="00000000" w:rsidRPr="00000000" w14:paraId="00000127">
            <w:pPr>
              <w:jc w:val="right"/>
              <w:rPr>
                <w:color w:val="ff0000"/>
              </w:rPr>
            </w:pPr>
            <w:r w:rsidDel="00000000" w:rsidR="00000000" w:rsidRPr="00000000">
              <w:rPr>
                <w:color w:val="ff0000"/>
                <w:rtl w:val="0"/>
              </w:rPr>
              <w:t xml:space="preserve">100</w:t>
            </w:r>
          </w:p>
        </w:tc>
      </w:tr>
      <w:tr>
        <w:trPr>
          <w:trHeight w:val="266" w:hRule="atLeast"/>
        </w:trPr>
        <w:tc>
          <w:tcPr/>
          <w:p w:rsidR="00000000" w:rsidDel="00000000" w:rsidP="00000000" w:rsidRDefault="00000000" w:rsidRPr="00000000" w14:paraId="00000128">
            <w:pPr>
              <w:rPr>
                <w:color w:val="ff0000"/>
              </w:rPr>
            </w:pPr>
            <w:sdt>
              <w:sdtPr>
                <w:tag w:val="goog_rdk_192"/>
              </w:sdtPr>
              <w:sdtContent>
                <w:commentRangeStart w:id="36"/>
              </w:sdtContent>
            </w:sdt>
            <w:r w:rsidDel="00000000" w:rsidR="00000000" w:rsidRPr="00000000">
              <w:rPr>
                <w:color w:val="ff0000"/>
                <w:rtl w:val="0"/>
              </w:rPr>
              <w:t xml:space="preserve">Ambient</w:t>
            </w:r>
            <w:commentRangeEnd w:id="36"/>
            <w:r w:rsidDel="00000000" w:rsidR="00000000" w:rsidRPr="00000000">
              <w:commentReference w:id="36"/>
            </w:r>
            <w:r w:rsidDel="00000000" w:rsidR="00000000" w:rsidRPr="00000000">
              <w:rPr>
                <w:color w:val="ff0000"/>
                <w:rtl w:val="0"/>
              </w:rPr>
              <w:t xml:space="preserve"> Night</w:t>
            </w:r>
          </w:p>
        </w:tc>
        <w:tc>
          <w:tcPr/>
          <w:p w:rsidR="00000000" w:rsidDel="00000000" w:rsidP="00000000" w:rsidRDefault="00000000" w:rsidRPr="00000000" w14:paraId="00000129">
            <w:pPr>
              <w:jc w:val="right"/>
              <w:rPr>
                <w:color w:val="ff0000"/>
              </w:rPr>
            </w:pPr>
            <w:r w:rsidDel="00000000" w:rsidR="00000000" w:rsidRPr="00000000">
              <w:rPr>
                <w:color w:val="ff0000"/>
                <w:rtl w:val="0"/>
              </w:rPr>
              <w:t xml:space="preserve">11</w:t>
            </w:r>
          </w:p>
        </w:tc>
        <w:tc>
          <w:tcPr/>
          <w:p w:rsidR="00000000" w:rsidDel="00000000" w:rsidP="00000000" w:rsidRDefault="00000000" w:rsidRPr="00000000" w14:paraId="0000012A">
            <w:pPr>
              <w:jc w:val="right"/>
              <w:rPr>
                <w:color w:val="ff0000"/>
              </w:rPr>
            </w:pPr>
            <w:r w:rsidDel="00000000" w:rsidR="00000000" w:rsidRPr="00000000">
              <w:rPr>
                <w:color w:val="ff0000"/>
                <w:rtl w:val="0"/>
              </w:rPr>
              <w:t xml:space="preserve">8.5</w:t>
            </w:r>
          </w:p>
        </w:tc>
        <w:tc>
          <w:tcPr/>
          <w:p w:rsidR="00000000" w:rsidDel="00000000" w:rsidP="00000000" w:rsidRDefault="00000000" w:rsidRPr="00000000" w14:paraId="0000012B">
            <w:pPr>
              <w:jc w:val="right"/>
              <w:rPr>
                <w:color w:val="ff0000"/>
              </w:rPr>
            </w:pPr>
            <w:r w:rsidDel="00000000" w:rsidR="00000000" w:rsidRPr="00000000">
              <w:rPr>
                <w:color w:val="ff0000"/>
                <w:rtl w:val="0"/>
              </w:rPr>
              <w:t xml:space="preserve">8.5</w:t>
            </w:r>
          </w:p>
        </w:tc>
        <w:tc>
          <w:tcPr/>
          <w:p w:rsidR="00000000" w:rsidDel="00000000" w:rsidP="00000000" w:rsidRDefault="00000000" w:rsidRPr="00000000" w14:paraId="0000012C">
            <w:pPr>
              <w:jc w:val="right"/>
              <w:rPr>
                <w:color w:val="ff0000"/>
              </w:rPr>
            </w:pPr>
            <w:r w:rsidDel="00000000" w:rsidR="00000000" w:rsidRPr="00000000">
              <w:rPr>
                <w:color w:val="ff0000"/>
                <w:rtl w:val="0"/>
              </w:rPr>
              <w:t xml:space="preserve">29.3</w:t>
            </w:r>
          </w:p>
        </w:tc>
        <w:tc>
          <w:tcPr/>
          <w:p w:rsidR="00000000" w:rsidDel="00000000" w:rsidP="00000000" w:rsidRDefault="00000000" w:rsidRPr="00000000" w14:paraId="0000012D">
            <w:pPr>
              <w:jc w:val="right"/>
              <w:rPr>
                <w:color w:val="ff0000"/>
              </w:rPr>
            </w:pPr>
            <w:r w:rsidDel="00000000" w:rsidR="00000000" w:rsidRPr="00000000">
              <w:rPr>
                <w:color w:val="ff0000"/>
                <w:rtl w:val="0"/>
              </w:rPr>
              <w:t xml:space="preserve">1997.615</w:t>
            </w:r>
          </w:p>
        </w:tc>
        <w:tc>
          <w:tcPr/>
          <w:p w:rsidR="00000000" w:rsidDel="00000000" w:rsidP="00000000" w:rsidRDefault="00000000" w:rsidRPr="00000000" w14:paraId="0000012E">
            <w:pPr>
              <w:jc w:val="center"/>
              <w:rPr>
                <w:color w:val="ff0000"/>
              </w:rPr>
            </w:pPr>
            <w:r w:rsidDel="00000000" w:rsidR="00000000" w:rsidRPr="00000000">
              <w:rPr>
                <w:color w:val="ff0000"/>
                <w:rtl w:val="0"/>
              </w:rPr>
              <w:t xml:space="preserve">####</w:t>
            </w:r>
          </w:p>
        </w:tc>
        <w:tc>
          <w:tcPr/>
          <w:p w:rsidR="00000000" w:rsidDel="00000000" w:rsidP="00000000" w:rsidRDefault="00000000" w:rsidRPr="00000000" w14:paraId="0000012F">
            <w:pPr>
              <w:jc w:val="center"/>
              <w:rPr>
                <w:color w:val="ff0000"/>
              </w:rPr>
            </w:pPr>
            <w:r w:rsidDel="00000000" w:rsidR="00000000" w:rsidRPr="00000000">
              <w:rPr>
                <w:color w:val="ff0000"/>
                <w:rtl w:val="0"/>
              </w:rPr>
              <w:t xml:space="preserve">####</w:t>
            </w:r>
          </w:p>
        </w:tc>
        <w:tc>
          <w:tcPr/>
          <w:p w:rsidR="00000000" w:rsidDel="00000000" w:rsidP="00000000" w:rsidRDefault="00000000" w:rsidRPr="00000000" w14:paraId="00000130">
            <w:pPr>
              <w:jc w:val="right"/>
              <w:rPr>
                <w:color w:val="ff0000"/>
              </w:rPr>
            </w:pPr>
            <w:r w:rsidDel="00000000" w:rsidR="00000000" w:rsidRPr="00000000">
              <w:rPr>
                <w:color w:val="ff0000"/>
                <w:rtl w:val="0"/>
              </w:rPr>
              <w:t xml:space="preserve">100</w:t>
            </w:r>
          </w:p>
        </w:tc>
      </w:tr>
    </w:tbl>
    <w:p w:rsidR="00000000" w:rsidDel="00000000" w:rsidP="00000000" w:rsidRDefault="00000000" w:rsidRPr="00000000" w14:paraId="00000131">
      <w:pPr>
        <w:spacing w:after="160" w:lineRule="auto"/>
        <w:rPr>
          <w:color w:val="000000"/>
        </w:rPr>
      </w:pPr>
      <w:r w:rsidDel="00000000" w:rsidR="00000000" w:rsidRPr="00000000">
        <w:rPr>
          <w:rtl w:val="0"/>
        </w:rPr>
      </w:r>
    </w:p>
    <w:p w:rsidR="00000000" w:rsidDel="00000000" w:rsidP="00000000" w:rsidRDefault="00000000" w:rsidRPr="00000000" w14:paraId="00000132">
      <w:pPr>
        <w:spacing w:after="160" w:lineRule="auto"/>
        <w:rPr>
          <w:b w:val="1"/>
          <w:color w:val="000000"/>
        </w:rPr>
      </w:pPr>
      <w:r w:rsidDel="00000000" w:rsidR="00000000" w:rsidRPr="00000000">
        <w:rPr>
          <w:b w:val="1"/>
          <w:color w:val="000000"/>
          <w:rtl w:val="0"/>
        </w:rPr>
        <w:t xml:space="preserve">Treatment Determination Between/Across MOATS</w:t>
      </w:r>
    </w:p>
    <w:p w:rsidR="00000000" w:rsidDel="00000000" w:rsidP="00000000" w:rsidRDefault="00000000" w:rsidRPr="00000000" w14:paraId="00000133">
      <w:pPr>
        <w:spacing w:after="160" w:lineRule="auto"/>
        <w:rPr>
          <w:color w:val="000000"/>
        </w:rPr>
      </w:pPr>
      <w:r w:rsidDel="00000000" w:rsidR="00000000" w:rsidRPr="00000000">
        <w:rPr>
          <w:color w:val="000000"/>
          <w:rtl w:val="0"/>
        </w:rPr>
        <w:t xml:space="preserve">Krill were divided into treatments based on percent survival with the goal of equity in survival across treatments.</w:t>
      </w:r>
    </w:p>
    <w:p w:rsidR="00000000" w:rsidDel="00000000" w:rsidP="00000000" w:rsidRDefault="00000000" w:rsidRPr="00000000" w14:paraId="00000134">
      <w:pPr>
        <w:spacing w:after="160" w:lineRule="auto"/>
        <w:rPr>
          <w:color w:val="000000"/>
        </w:rPr>
      </w:pPr>
      <w:r w:rsidDel="00000000" w:rsidR="00000000" w:rsidRPr="00000000">
        <w:rPr>
          <w:color w:val="000000"/>
          <w:rtl w:val="0"/>
        </w:rPr>
        <w:t xml:space="preserve">MOATS were then divided as follows: </w:t>
      </w:r>
    </w:p>
    <w:p w:rsidR="00000000" w:rsidDel="00000000" w:rsidP="00000000" w:rsidRDefault="00000000" w:rsidRPr="00000000" w14:paraId="00000135">
      <w:pPr>
        <w:spacing w:after="160" w:lineRule="auto"/>
        <w:rPr>
          <w:color w:val="000000"/>
        </w:rPr>
      </w:pPr>
      <w:r w:rsidDel="00000000" w:rsidR="00000000" w:rsidRPr="00000000">
        <w:rPr>
          <w:color w:val="000000"/>
          <w:rtl w:val="0"/>
        </w:rPr>
        <w:t xml:space="preserve">“All Change”: 02, 08, 13</w:t>
      </w:r>
    </w:p>
    <w:p w:rsidR="00000000" w:rsidDel="00000000" w:rsidP="00000000" w:rsidRDefault="00000000" w:rsidRPr="00000000" w14:paraId="00000136">
      <w:pPr>
        <w:spacing w:after="160" w:lineRule="auto"/>
        <w:rPr>
          <w:color w:val="000000"/>
        </w:rPr>
      </w:pPr>
      <w:r w:rsidDel="00000000" w:rsidR="00000000" w:rsidRPr="00000000">
        <w:rPr>
          <w:color w:val="000000"/>
          <w:rtl w:val="0"/>
        </w:rPr>
        <w:t xml:space="preserve">“Hi- Temperature”: 01, 06, 11</w:t>
      </w:r>
    </w:p>
    <w:p w:rsidR="00000000" w:rsidDel="00000000" w:rsidP="00000000" w:rsidRDefault="00000000" w:rsidRPr="00000000" w14:paraId="00000137">
      <w:pPr>
        <w:spacing w:after="160" w:lineRule="auto"/>
        <w:rPr>
          <w:color w:val="000000"/>
        </w:rPr>
      </w:pPr>
      <w:r w:rsidDel="00000000" w:rsidR="00000000" w:rsidRPr="00000000">
        <w:rPr>
          <w:color w:val="000000"/>
          <w:rtl w:val="0"/>
        </w:rPr>
        <w:t xml:space="preserve">“Current Conditions”: 03, 07, 10, 12</w:t>
      </w:r>
    </w:p>
    <w:p w:rsidR="00000000" w:rsidDel="00000000" w:rsidP="00000000" w:rsidRDefault="00000000" w:rsidRPr="00000000" w14:paraId="00000138">
      <w:pPr>
        <w:spacing w:after="160" w:lineRule="auto"/>
        <w:rPr>
          <w:color w:val="000000"/>
        </w:rPr>
      </w:pPr>
      <w:r w:rsidDel="00000000" w:rsidR="00000000" w:rsidRPr="00000000">
        <w:rPr>
          <w:color w:val="000000"/>
          <w:rtl w:val="0"/>
        </w:rPr>
        <w:t xml:space="preserve">“Ambient”: 04, 05 </w:t>
      </w:r>
    </w:p>
    <w:p w:rsidR="00000000" w:rsidDel="00000000" w:rsidP="00000000" w:rsidRDefault="00000000" w:rsidRPr="00000000" w14:paraId="00000139">
      <w:pPr>
        <w:spacing w:after="160" w:lineRule="auto"/>
        <w:rPr>
          <w:color w:val="000000"/>
        </w:rPr>
      </w:pPr>
      <w:r w:rsidDel="00000000" w:rsidR="00000000" w:rsidRPr="00000000">
        <w:rPr>
          <w:rtl w:val="0"/>
        </w:rPr>
      </w:r>
    </w:p>
    <w:p w:rsidR="00000000" w:rsidDel="00000000" w:rsidP="00000000" w:rsidRDefault="00000000" w:rsidRPr="00000000" w14:paraId="0000013A">
      <w:pPr>
        <w:spacing w:after="160" w:lineRule="auto"/>
        <w:rPr>
          <w:color w:val="000000"/>
        </w:rPr>
      </w:pPr>
      <w:r w:rsidDel="00000000" w:rsidR="00000000" w:rsidRPr="00000000">
        <w:rPr>
          <w:color w:val="000000"/>
          <w:rtl w:val="0"/>
        </w:rPr>
        <w:t xml:space="preserve">Another Draft of the Treatments Table =</w:t>
      </w:r>
    </w:p>
    <w:tbl>
      <w:tblPr>
        <w:tblStyle w:val="Table11"/>
        <w:tblW w:w="962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65"/>
        <w:gridCol w:w="816"/>
        <w:gridCol w:w="658"/>
        <w:gridCol w:w="576"/>
        <w:gridCol w:w="1534"/>
        <w:gridCol w:w="1865"/>
        <w:gridCol w:w="1227"/>
        <w:gridCol w:w="1083"/>
        <w:tblGridChange w:id="0">
          <w:tblGrid>
            <w:gridCol w:w="1865"/>
            <w:gridCol w:w="816"/>
            <w:gridCol w:w="658"/>
            <w:gridCol w:w="576"/>
            <w:gridCol w:w="1534"/>
            <w:gridCol w:w="1865"/>
            <w:gridCol w:w="1227"/>
            <w:gridCol w:w="1083"/>
          </w:tblGrid>
        </w:tblGridChange>
      </w:tblGrid>
      <w:tr>
        <w:trPr>
          <w:trHeight w:val="533" w:hRule="atLeast"/>
        </w:trPr>
        <w:tc>
          <w:tcPr/>
          <w:p w:rsidR="00000000" w:rsidDel="00000000" w:rsidP="00000000" w:rsidRDefault="00000000" w:rsidRPr="00000000" w14:paraId="0000013B">
            <w:pPr>
              <w:rPr>
                <w:b w:val="1"/>
                <w:color w:val="000000"/>
              </w:rPr>
            </w:pPr>
            <w:sdt>
              <w:sdtPr>
                <w:tag w:val="goog_rdk_193"/>
              </w:sdtPr>
              <w:sdtContent>
                <w:commentRangeStart w:id="37"/>
              </w:sdtContent>
            </w:sdt>
            <w:r w:rsidDel="00000000" w:rsidR="00000000" w:rsidRPr="00000000">
              <w:rPr>
                <w:b w:val="1"/>
                <w:color w:val="000000"/>
                <w:rtl w:val="0"/>
              </w:rPr>
              <w:t xml:space="preserve">Treatment</w:t>
            </w:r>
            <w:commentRangeEnd w:id="37"/>
            <w:r w:rsidDel="00000000" w:rsidR="00000000" w:rsidRPr="00000000">
              <w:commentReference w:id="37"/>
            </w:r>
            <w:r w:rsidDel="00000000" w:rsidR="00000000" w:rsidRPr="00000000">
              <w:rPr>
                <w:b w:val="1"/>
                <w:color w:val="000000"/>
                <w:rtl w:val="0"/>
              </w:rPr>
              <w:t xml:space="preserve"> Type</w:t>
              <w:br w:type="textWrapping"/>
              <w:t xml:space="preserve"> </w:t>
            </w:r>
          </w:p>
        </w:tc>
        <w:tc>
          <w:tcPr/>
          <w:p w:rsidR="00000000" w:rsidDel="00000000" w:rsidP="00000000" w:rsidRDefault="00000000" w:rsidRPr="00000000" w14:paraId="0000013C">
            <w:pPr>
              <w:jc w:val="right"/>
              <w:rPr>
                <w:b w:val="1"/>
                <w:color w:val="000000"/>
              </w:rPr>
            </w:pPr>
            <w:r w:rsidDel="00000000" w:rsidR="00000000" w:rsidRPr="00000000">
              <w:rPr>
                <w:b w:val="1"/>
                <w:color w:val="000000"/>
                <w:rtl w:val="0"/>
              </w:rPr>
              <w:t xml:space="preserve">Temp</w:t>
            </w:r>
          </w:p>
        </w:tc>
        <w:tc>
          <w:tcPr/>
          <w:p w:rsidR="00000000" w:rsidDel="00000000" w:rsidP="00000000" w:rsidRDefault="00000000" w:rsidRPr="00000000" w14:paraId="0000013D">
            <w:pPr>
              <w:jc w:val="right"/>
              <w:rPr>
                <w:b w:val="1"/>
                <w:color w:val="000000"/>
              </w:rPr>
            </w:pPr>
            <w:r w:rsidDel="00000000" w:rsidR="00000000" w:rsidRPr="00000000">
              <w:rPr>
                <w:b w:val="1"/>
                <w:color w:val="000000"/>
                <w:rtl w:val="0"/>
              </w:rPr>
              <w:t xml:space="preserve">pH</w:t>
            </w:r>
          </w:p>
        </w:tc>
        <w:tc>
          <w:tcPr/>
          <w:p w:rsidR="00000000" w:rsidDel="00000000" w:rsidP="00000000" w:rsidRDefault="00000000" w:rsidRPr="00000000" w14:paraId="0000013E">
            <w:pPr>
              <w:jc w:val="right"/>
              <w:rPr>
                <w:b w:val="1"/>
                <w:color w:val="000000"/>
              </w:rPr>
            </w:pPr>
            <w:r w:rsidDel="00000000" w:rsidR="00000000" w:rsidRPr="00000000">
              <w:rPr>
                <w:b w:val="1"/>
                <w:color w:val="000000"/>
                <w:rtl w:val="0"/>
              </w:rPr>
              <w:t xml:space="preserve">DO</w:t>
            </w:r>
          </w:p>
        </w:tc>
        <w:tc>
          <w:tcPr/>
          <w:p w:rsidR="00000000" w:rsidDel="00000000" w:rsidP="00000000" w:rsidRDefault="00000000" w:rsidRPr="00000000" w14:paraId="0000013F">
            <w:pPr>
              <w:jc w:val="right"/>
              <w:rPr>
                <w:b w:val="1"/>
                <w:color w:val="000000"/>
              </w:rPr>
            </w:pPr>
            <w:r w:rsidDel="00000000" w:rsidR="00000000" w:rsidRPr="00000000">
              <w:rPr>
                <w:b w:val="1"/>
                <w:color w:val="000000"/>
                <w:rtl w:val="0"/>
              </w:rPr>
              <w:t xml:space="preserve">MOAT</w:t>
            </w:r>
            <w:sdt>
              <w:sdtPr>
                <w:tag w:val="goog_rdk_194"/>
              </w:sdtPr>
              <w:sdtContent>
                <w:commentRangeStart w:id="38"/>
              </w:sdtContent>
            </w:sdt>
            <w:r w:rsidDel="00000000" w:rsidR="00000000" w:rsidRPr="00000000">
              <w:rPr>
                <w:b w:val="1"/>
                <w:color w:val="000000"/>
                <w:rtl w:val="0"/>
              </w:rPr>
              <w:t xml:space="preserve">s</w:t>
            </w:r>
            <w:commentRangeEnd w:id="38"/>
            <w:r w:rsidDel="00000000" w:rsidR="00000000" w:rsidRPr="00000000">
              <w:commentReference w:id="38"/>
            </w:r>
            <w:r w:rsidDel="00000000" w:rsidR="00000000" w:rsidRPr="00000000">
              <w:rPr>
                <w:rtl w:val="0"/>
              </w:rPr>
            </w:r>
          </w:p>
        </w:tc>
        <w:tc>
          <w:tcPr/>
          <w:p w:rsidR="00000000" w:rsidDel="00000000" w:rsidP="00000000" w:rsidRDefault="00000000" w:rsidRPr="00000000" w14:paraId="00000140">
            <w:pPr>
              <w:jc w:val="right"/>
              <w:rPr>
                <w:b w:val="1"/>
                <w:color w:val="000000"/>
              </w:rPr>
            </w:pPr>
            <w:r w:rsidDel="00000000" w:rsidR="00000000" w:rsidRPr="00000000">
              <w:rPr>
                <w:b w:val="1"/>
                <w:color w:val="000000"/>
                <w:rtl w:val="0"/>
              </w:rPr>
              <w:t xml:space="preserve">pCO2</w:t>
            </w:r>
          </w:p>
        </w:tc>
        <w:tc>
          <w:tcPr/>
          <w:p w:rsidR="00000000" w:rsidDel="00000000" w:rsidP="00000000" w:rsidRDefault="00000000" w:rsidRPr="00000000" w14:paraId="00000141">
            <w:pPr>
              <w:jc w:val="right"/>
              <w:rPr>
                <w:b w:val="1"/>
                <w:color w:val="000000"/>
              </w:rPr>
            </w:pPr>
            <w:r w:rsidDel="00000000" w:rsidR="00000000" w:rsidRPr="00000000">
              <w:rPr>
                <w:b w:val="1"/>
                <w:color w:val="000000"/>
                <w:rtl w:val="0"/>
              </w:rPr>
              <w:t xml:space="preserve">Hconc</w:t>
            </w:r>
          </w:p>
        </w:tc>
        <w:tc>
          <w:tcPr/>
          <w:p w:rsidR="00000000" w:rsidDel="00000000" w:rsidP="00000000" w:rsidRDefault="00000000" w:rsidRPr="00000000" w14:paraId="00000142">
            <w:pPr>
              <w:jc w:val="right"/>
              <w:rPr>
                <w:b w:val="1"/>
                <w:color w:val="000000"/>
              </w:rPr>
            </w:pPr>
            <w:r w:rsidDel="00000000" w:rsidR="00000000" w:rsidRPr="00000000">
              <w:rPr>
                <w:b w:val="1"/>
                <w:color w:val="000000"/>
                <w:rtl w:val="0"/>
              </w:rPr>
              <w:t xml:space="preserve"> % Sat DO</w:t>
            </w:r>
          </w:p>
        </w:tc>
      </w:tr>
      <w:tr>
        <w:trPr>
          <w:trHeight w:val="266" w:hRule="atLeast"/>
        </w:trPr>
        <w:tc>
          <w:tcPr/>
          <w:p w:rsidR="00000000" w:rsidDel="00000000" w:rsidP="00000000" w:rsidRDefault="00000000" w:rsidRPr="00000000" w14:paraId="00000143">
            <w:pPr>
              <w:rPr>
                <w:color w:val="000000"/>
              </w:rPr>
            </w:pPr>
            <w:r w:rsidDel="00000000" w:rsidR="00000000" w:rsidRPr="00000000">
              <w:rPr>
                <w:color w:val="000000"/>
                <w:rtl w:val="0"/>
              </w:rPr>
              <w:t xml:space="preserve">Acclimation</w:t>
            </w:r>
          </w:p>
        </w:tc>
        <w:tc>
          <w:tcPr/>
          <w:p w:rsidR="00000000" w:rsidDel="00000000" w:rsidP="00000000" w:rsidRDefault="00000000" w:rsidRPr="00000000" w14:paraId="00000144">
            <w:pPr>
              <w:jc w:val="right"/>
              <w:rPr>
                <w:color w:val="000000"/>
              </w:rPr>
            </w:pPr>
            <w:r w:rsidDel="00000000" w:rsidR="00000000" w:rsidRPr="00000000">
              <w:rPr>
                <w:color w:val="000000"/>
                <w:rtl w:val="0"/>
              </w:rPr>
              <w:t xml:space="preserve">11</w:t>
            </w:r>
          </w:p>
        </w:tc>
        <w:tc>
          <w:tcPr/>
          <w:p w:rsidR="00000000" w:rsidDel="00000000" w:rsidP="00000000" w:rsidRDefault="00000000" w:rsidRPr="00000000" w14:paraId="00000145">
            <w:pPr>
              <w:jc w:val="right"/>
              <w:rPr>
                <w:color w:val="000000"/>
              </w:rPr>
            </w:pPr>
            <w:r w:rsidDel="00000000" w:rsidR="00000000" w:rsidRPr="00000000">
              <w:rPr>
                <w:color w:val="000000"/>
                <w:rtl w:val="0"/>
              </w:rPr>
              <w:t xml:space="preserve">7.73</w:t>
            </w:r>
          </w:p>
        </w:tc>
        <w:tc>
          <w:tcPr/>
          <w:p w:rsidR="00000000" w:rsidDel="00000000" w:rsidP="00000000" w:rsidRDefault="00000000" w:rsidRPr="00000000" w14:paraId="00000146">
            <w:pPr>
              <w:jc w:val="right"/>
              <w:rPr>
                <w:color w:val="000000"/>
              </w:rPr>
            </w:pPr>
            <w:r w:rsidDel="00000000" w:rsidR="00000000" w:rsidRPr="00000000">
              <w:rPr>
                <w:color w:val="000000"/>
                <w:rtl w:val="0"/>
              </w:rPr>
              <w:t xml:space="preserve">9.4</w:t>
            </w:r>
          </w:p>
        </w:tc>
        <w:tc>
          <w:tcPr/>
          <w:p w:rsidR="00000000" w:rsidDel="00000000" w:rsidP="00000000" w:rsidRDefault="00000000" w:rsidRPr="00000000" w14:paraId="00000147">
            <w:pPr>
              <w:jc w:val="right"/>
              <w:rPr>
                <w:color w:val="000000"/>
              </w:rPr>
            </w:pPr>
            <w:r w:rsidDel="00000000" w:rsidR="00000000" w:rsidRPr="00000000">
              <w:rPr>
                <w:color w:val="000000"/>
                <w:rtl w:val="0"/>
              </w:rPr>
              <w:t xml:space="preserve">All </w:t>
            </w:r>
          </w:p>
        </w:tc>
        <w:tc>
          <w:tcPr/>
          <w:p w:rsidR="00000000" w:rsidDel="00000000" w:rsidP="00000000" w:rsidRDefault="00000000" w:rsidRPr="00000000" w14:paraId="00000148">
            <w:pPr>
              <w:jc w:val="right"/>
              <w:rPr>
                <w:color w:val="000000"/>
              </w:rPr>
            </w:pPr>
            <w:r w:rsidDel="00000000" w:rsidR="00000000" w:rsidRPr="00000000">
              <w:rPr>
                <w:color w:val="000000"/>
                <w:rtl w:val="0"/>
              </w:rPr>
              <w:t xml:space="preserve">798.8425</w:t>
            </w:r>
          </w:p>
        </w:tc>
        <w:tc>
          <w:tcPr/>
          <w:p w:rsidR="00000000" w:rsidDel="00000000" w:rsidP="00000000" w:rsidRDefault="00000000" w:rsidRPr="00000000" w14:paraId="00000149">
            <w:pPr>
              <w:jc w:val="right"/>
              <w:rPr>
                <w:color w:val="000000"/>
              </w:rPr>
            </w:pPr>
            <w:r w:rsidDel="00000000" w:rsidR="00000000" w:rsidRPr="00000000">
              <w:rPr>
                <w:color w:val="000000"/>
                <w:rtl w:val="0"/>
              </w:rPr>
              <w:t xml:space="preserve">18.62087</w:t>
            </w:r>
          </w:p>
        </w:tc>
        <w:tc>
          <w:tcPr/>
          <w:p w:rsidR="00000000" w:rsidDel="00000000" w:rsidP="00000000" w:rsidRDefault="00000000" w:rsidRPr="00000000" w14:paraId="0000014A">
            <w:pPr>
              <w:jc w:val="right"/>
              <w:rPr>
                <w:color w:val="000000"/>
              </w:rPr>
            </w:pPr>
            <w:r w:rsidDel="00000000" w:rsidR="00000000" w:rsidRPr="00000000">
              <w:rPr>
                <w:color w:val="000000"/>
                <w:rtl w:val="0"/>
              </w:rPr>
              <w:t xml:space="preserve">100</w:t>
            </w:r>
          </w:p>
        </w:tc>
      </w:tr>
      <w:tr>
        <w:trPr>
          <w:trHeight w:val="266" w:hRule="atLeast"/>
        </w:trPr>
        <w:tc>
          <w:tcPr/>
          <w:p w:rsidR="00000000" w:rsidDel="00000000" w:rsidP="00000000" w:rsidRDefault="00000000" w:rsidRPr="00000000" w14:paraId="0000014B">
            <w:pPr>
              <w:rPr>
                <w:color w:val="000000"/>
              </w:rPr>
            </w:pPr>
            <w:r w:rsidDel="00000000" w:rsidR="00000000" w:rsidRPr="00000000">
              <w:rPr>
                <w:color w:val="000000"/>
                <w:rtl w:val="0"/>
              </w:rPr>
              <w:t xml:space="preserve">Current Day</w:t>
            </w:r>
          </w:p>
        </w:tc>
        <w:tc>
          <w:tcPr/>
          <w:p w:rsidR="00000000" w:rsidDel="00000000" w:rsidP="00000000" w:rsidRDefault="00000000" w:rsidRPr="00000000" w14:paraId="0000014C">
            <w:pPr>
              <w:jc w:val="right"/>
              <w:rPr>
                <w:color w:val="000000"/>
              </w:rPr>
            </w:pPr>
            <w:r w:rsidDel="00000000" w:rsidR="00000000" w:rsidRPr="00000000">
              <w:rPr>
                <w:color w:val="000000"/>
                <w:rtl w:val="0"/>
              </w:rPr>
              <w:t xml:space="preserve">11</w:t>
            </w:r>
          </w:p>
        </w:tc>
        <w:tc>
          <w:tcPr/>
          <w:p w:rsidR="00000000" w:rsidDel="00000000" w:rsidP="00000000" w:rsidRDefault="00000000" w:rsidRPr="00000000" w14:paraId="0000014D">
            <w:pPr>
              <w:jc w:val="right"/>
              <w:rPr>
                <w:color w:val="000000"/>
              </w:rPr>
            </w:pPr>
            <w:r w:rsidDel="00000000" w:rsidR="00000000" w:rsidRPr="00000000">
              <w:rPr>
                <w:color w:val="000000"/>
                <w:rtl w:val="0"/>
              </w:rPr>
              <w:t xml:space="preserve">7.64</w:t>
            </w:r>
          </w:p>
        </w:tc>
        <w:tc>
          <w:tcPr/>
          <w:p w:rsidR="00000000" w:rsidDel="00000000" w:rsidP="00000000" w:rsidRDefault="00000000" w:rsidRPr="00000000" w14:paraId="0000014E">
            <w:pPr>
              <w:jc w:val="right"/>
              <w:rPr>
                <w:color w:val="000000"/>
              </w:rPr>
            </w:pPr>
            <w:r w:rsidDel="00000000" w:rsidR="00000000" w:rsidRPr="00000000">
              <w:rPr>
                <w:color w:val="000000"/>
                <w:rtl w:val="0"/>
              </w:rPr>
              <w:t xml:space="preserve">5.6</w:t>
            </w:r>
          </w:p>
        </w:tc>
        <w:tc>
          <w:tcPr>
            <w:vMerge w:val="restart"/>
          </w:tcPr>
          <w:p w:rsidR="00000000" w:rsidDel="00000000" w:rsidP="00000000" w:rsidRDefault="00000000" w:rsidRPr="00000000" w14:paraId="0000014F">
            <w:pPr>
              <w:jc w:val="right"/>
              <w:rPr>
                <w:color w:val="000000"/>
              </w:rPr>
            </w:pPr>
            <w:r w:rsidDel="00000000" w:rsidR="00000000" w:rsidRPr="00000000">
              <w:rPr>
                <w:color w:val="000000"/>
                <w:rtl w:val="0"/>
              </w:rPr>
              <w:t xml:space="preserve">03, 07, 10, 12</w:t>
            </w:r>
          </w:p>
        </w:tc>
        <w:tc>
          <w:tcPr/>
          <w:p w:rsidR="00000000" w:rsidDel="00000000" w:rsidP="00000000" w:rsidRDefault="00000000" w:rsidRPr="00000000" w14:paraId="00000150">
            <w:pPr>
              <w:jc w:val="right"/>
              <w:rPr>
                <w:color w:val="000000"/>
              </w:rPr>
            </w:pPr>
            <w:r w:rsidDel="00000000" w:rsidR="00000000" w:rsidRPr="00000000">
              <w:rPr>
                <w:color w:val="000000"/>
                <w:rtl w:val="0"/>
              </w:rPr>
              <w:t xml:space="preserve">995.2630</w:t>
            </w:r>
          </w:p>
        </w:tc>
        <w:tc>
          <w:tcPr/>
          <w:p w:rsidR="00000000" w:rsidDel="00000000" w:rsidP="00000000" w:rsidRDefault="00000000" w:rsidRPr="00000000" w14:paraId="00000151">
            <w:pPr>
              <w:jc w:val="right"/>
              <w:rPr>
                <w:color w:val="000000"/>
              </w:rPr>
            </w:pPr>
            <w:r w:rsidDel="00000000" w:rsidR="00000000" w:rsidRPr="00000000">
              <w:rPr>
                <w:color w:val="000000"/>
                <w:rtl w:val="0"/>
              </w:rPr>
              <w:t xml:space="preserve">22.90868</w:t>
            </w:r>
          </w:p>
        </w:tc>
        <w:tc>
          <w:tcPr/>
          <w:p w:rsidR="00000000" w:rsidDel="00000000" w:rsidP="00000000" w:rsidRDefault="00000000" w:rsidRPr="00000000" w14:paraId="00000152">
            <w:pPr>
              <w:jc w:val="right"/>
              <w:rPr>
                <w:color w:val="000000"/>
              </w:rPr>
            </w:pPr>
            <w:r w:rsidDel="00000000" w:rsidR="00000000" w:rsidRPr="00000000">
              <w:rPr>
                <w:color w:val="000000"/>
                <w:rtl w:val="0"/>
              </w:rPr>
              <w:t xml:space="preserve">60</w:t>
            </w:r>
          </w:p>
        </w:tc>
      </w:tr>
      <w:tr>
        <w:trPr>
          <w:trHeight w:val="266" w:hRule="atLeast"/>
        </w:trPr>
        <w:tc>
          <w:tcPr/>
          <w:p w:rsidR="00000000" w:rsidDel="00000000" w:rsidP="00000000" w:rsidRDefault="00000000" w:rsidRPr="00000000" w14:paraId="00000153">
            <w:pPr>
              <w:rPr>
                <w:color w:val="000000"/>
              </w:rPr>
            </w:pPr>
            <w:r w:rsidDel="00000000" w:rsidR="00000000" w:rsidRPr="00000000">
              <w:rPr>
                <w:color w:val="000000"/>
                <w:rtl w:val="0"/>
              </w:rPr>
              <w:t xml:space="preserve">Current Night</w:t>
            </w:r>
          </w:p>
        </w:tc>
        <w:tc>
          <w:tcPr/>
          <w:p w:rsidR="00000000" w:rsidDel="00000000" w:rsidP="00000000" w:rsidRDefault="00000000" w:rsidRPr="00000000" w14:paraId="00000154">
            <w:pPr>
              <w:jc w:val="right"/>
              <w:rPr>
                <w:color w:val="000000"/>
              </w:rPr>
            </w:pPr>
            <w:r w:rsidDel="00000000" w:rsidR="00000000" w:rsidRPr="00000000">
              <w:rPr>
                <w:color w:val="000000"/>
                <w:rtl w:val="0"/>
              </w:rPr>
              <w:t xml:space="preserve">12</w:t>
            </w:r>
          </w:p>
        </w:tc>
        <w:tc>
          <w:tcPr/>
          <w:p w:rsidR="00000000" w:rsidDel="00000000" w:rsidP="00000000" w:rsidRDefault="00000000" w:rsidRPr="00000000" w14:paraId="00000155">
            <w:pPr>
              <w:jc w:val="right"/>
              <w:rPr>
                <w:color w:val="000000"/>
              </w:rPr>
            </w:pPr>
            <w:r w:rsidDel="00000000" w:rsidR="00000000" w:rsidRPr="00000000">
              <w:rPr>
                <w:color w:val="000000"/>
                <w:rtl w:val="0"/>
              </w:rPr>
              <w:t xml:space="preserve">7.73</w:t>
            </w:r>
          </w:p>
        </w:tc>
        <w:tc>
          <w:tcPr/>
          <w:p w:rsidR="00000000" w:rsidDel="00000000" w:rsidP="00000000" w:rsidRDefault="00000000" w:rsidRPr="00000000" w14:paraId="00000156">
            <w:pPr>
              <w:jc w:val="right"/>
              <w:rPr>
                <w:color w:val="000000"/>
              </w:rPr>
            </w:pPr>
            <w:r w:rsidDel="00000000" w:rsidR="00000000" w:rsidRPr="00000000">
              <w:rPr>
                <w:color w:val="000000"/>
                <w:rtl w:val="0"/>
              </w:rPr>
              <w:t xml:space="preserve">9.2</w:t>
            </w:r>
          </w:p>
        </w:tc>
        <w:tc>
          <w:tcPr>
            <w:vMerge w:val="continue"/>
          </w:tcPr>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158">
            <w:pPr>
              <w:jc w:val="right"/>
              <w:rPr>
                <w:color w:val="000000"/>
              </w:rPr>
            </w:pPr>
            <w:r w:rsidDel="00000000" w:rsidR="00000000" w:rsidRPr="00000000">
              <w:rPr>
                <w:color w:val="000000"/>
                <w:rtl w:val="0"/>
              </w:rPr>
              <w:t xml:space="preserve">802.7367</w:t>
            </w:r>
          </w:p>
        </w:tc>
        <w:tc>
          <w:tcPr/>
          <w:p w:rsidR="00000000" w:rsidDel="00000000" w:rsidP="00000000" w:rsidRDefault="00000000" w:rsidRPr="00000000" w14:paraId="00000159">
            <w:pPr>
              <w:jc w:val="right"/>
              <w:rPr>
                <w:color w:val="000000"/>
              </w:rPr>
            </w:pPr>
            <w:r w:rsidDel="00000000" w:rsidR="00000000" w:rsidRPr="00000000">
              <w:rPr>
                <w:color w:val="000000"/>
                <w:rtl w:val="0"/>
              </w:rPr>
              <w:t xml:space="preserve">18.62087</w:t>
            </w:r>
          </w:p>
        </w:tc>
        <w:tc>
          <w:tcPr/>
          <w:p w:rsidR="00000000" w:rsidDel="00000000" w:rsidP="00000000" w:rsidRDefault="00000000" w:rsidRPr="00000000" w14:paraId="0000015A">
            <w:pPr>
              <w:jc w:val="right"/>
              <w:rPr>
                <w:color w:val="000000"/>
              </w:rPr>
            </w:pPr>
            <w:r w:rsidDel="00000000" w:rsidR="00000000" w:rsidRPr="00000000">
              <w:rPr>
                <w:color w:val="000000"/>
                <w:rtl w:val="0"/>
              </w:rPr>
              <w:t xml:space="preserve">100</w:t>
            </w:r>
          </w:p>
        </w:tc>
      </w:tr>
      <w:tr>
        <w:trPr>
          <w:trHeight w:val="266" w:hRule="atLeast"/>
        </w:trPr>
        <w:tc>
          <w:tcPr/>
          <w:p w:rsidR="00000000" w:rsidDel="00000000" w:rsidP="00000000" w:rsidRDefault="00000000" w:rsidRPr="00000000" w14:paraId="0000015B">
            <w:pPr>
              <w:rPr>
                <w:color w:val="000000"/>
              </w:rPr>
            </w:pPr>
            <w:r w:rsidDel="00000000" w:rsidR="00000000" w:rsidRPr="00000000">
              <w:rPr>
                <w:color w:val="000000"/>
                <w:rtl w:val="0"/>
              </w:rPr>
              <w:t xml:space="preserve">High Temp Day</w:t>
            </w:r>
          </w:p>
        </w:tc>
        <w:tc>
          <w:tcPr/>
          <w:p w:rsidR="00000000" w:rsidDel="00000000" w:rsidP="00000000" w:rsidRDefault="00000000" w:rsidRPr="00000000" w14:paraId="0000015C">
            <w:pPr>
              <w:jc w:val="right"/>
              <w:rPr>
                <w:color w:val="000000"/>
              </w:rPr>
            </w:pPr>
            <w:r w:rsidDel="00000000" w:rsidR="00000000" w:rsidRPr="00000000">
              <w:rPr>
                <w:color w:val="000000"/>
                <w:rtl w:val="0"/>
              </w:rPr>
              <w:t xml:space="preserve">13</w:t>
            </w:r>
          </w:p>
        </w:tc>
        <w:tc>
          <w:tcPr/>
          <w:p w:rsidR="00000000" w:rsidDel="00000000" w:rsidP="00000000" w:rsidRDefault="00000000" w:rsidRPr="00000000" w14:paraId="0000015D">
            <w:pPr>
              <w:jc w:val="right"/>
              <w:rPr>
                <w:color w:val="000000"/>
              </w:rPr>
            </w:pPr>
            <w:r w:rsidDel="00000000" w:rsidR="00000000" w:rsidRPr="00000000">
              <w:rPr>
                <w:color w:val="000000"/>
                <w:rtl w:val="0"/>
              </w:rPr>
              <w:t xml:space="preserve">7.64</w:t>
            </w:r>
          </w:p>
        </w:tc>
        <w:tc>
          <w:tcPr/>
          <w:p w:rsidR="00000000" w:rsidDel="00000000" w:rsidP="00000000" w:rsidRDefault="00000000" w:rsidRPr="00000000" w14:paraId="0000015E">
            <w:pPr>
              <w:jc w:val="right"/>
              <w:rPr>
                <w:color w:val="000000"/>
              </w:rPr>
            </w:pPr>
            <w:r w:rsidDel="00000000" w:rsidR="00000000" w:rsidRPr="00000000">
              <w:rPr>
                <w:color w:val="000000"/>
                <w:rtl w:val="0"/>
              </w:rPr>
              <w:t xml:space="preserve">5.4</w:t>
            </w:r>
          </w:p>
        </w:tc>
        <w:tc>
          <w:tcPr>
            <w:vMerge w:val="restart"/>
          </w:tcPr>
          <w:p w:rsidR="00000000" w:rsidDel="00000000" w:rsidP="00000000" w:rsidRDefault="00000000" w:rsidRPr="00000000" w14:paraId="0000015F">
            <w:pPr>
              <w:jc w:val="right"/>
              <w:rPr>
                <w:color w:val="000000"/>
              </w:rPr>
            </w:pPr>
            <w:r w:rsidDel="00000000" w:rsidR="00000000" w:rsidRPr="00000000">
              <w:rPr>
                <w:color w:val="000000"/>
                <w:rtl w:val="0"/>
              </w:rPr>
              <w:t xml:space="preserve">01, 06, 11</w:t>
            </w:r>
          </w:p>
        </w:tc>
        <w:tc>
          <w:tcPr/>
          <w:p w:rsidR="00000000" w:rsidDel="00000000" w:rsidP="00000000" w:rsidRDefault="00000000" w:rsidRPr="00000000" w14:paraId="00000160">
            <w:pPr>
              <w:jc w:val="right"/>
              <w:rPr>
                <w:color w:val="000000"/>
              </w:rPr>
            </w:pPr>
            <w:r w:rsidDel="00000000" w:rsidR="00000000" w:rsidRPr="00000000">
              <w:rPr>
                <w:color w:val="000000"/>
                <w:rtl w:val="0"/>
              </w:rPr>
              <w:t xml:space="preserve">1411.3284</w:t>
            </w:r>
          </w:p>
        </w:tc>
        <w:tc>
          <w:tcPr/>
          <w:p w:rsidR="00000000" w:rsidDel="00000000" w:rsidP="00000000" w:rsidRDefault="00000000" w:rsidRPr="00000000" w14:paraId="00000161">
            <w:pPr>
              <w:jc w:val="right"/>
              <w:rPr>
                <w:color w:val="000000"/>
              </w:rPr>
            </w:pPr>
            <w:r w:rsidDel="00000000" w:rsidR="00000000" w:rsidRPr="00000000">
              <w:rPr>
                <w:color w:val="000000"/>
                <w:rtl w:val="0"/>
              </w:rPr>
              <w:t xml:space="preserve">31.62278</w:t>
            </w:r>
          </w:p>
        </w:tc>
        <w:tc>
          <w:tcPr/>
          <w:p w:rsidR="00000000" w:rsidDel="00000000" w:rsidP="00000000" w:rsidRDefault="00000000" w:rsidRPr="00000000" w14:paraId="00000162">
            <w:pPr>
              <w:jc w:val="right"/>
              <w:rPr>
                <w:color w:val="000000"/>
              </w:rPr>
            </w:pPr>
            <w:r w:rsidDel="00000000" w:rsidR="00000000" w:rsidRPr="00000000">
              <w:rPr>
                <w:color w:val="000000"/>
                <w:rtl w:val="0"/>
              </w:rPr>
              <w:t xml:space="preserve">60</w:t>
            </w:r>
          </w:p>
        </w:tc>
      </w:tr>
      <w:tr>
        <w:trPr>
          <w:trHeight w:val="251" w:hRule="atLeast"/>
        </w:trPr>
        <w:tc>
          <w:tcPr/>
          <w:p w:rsidR="00000000" w:rsidDel="00000000" w:rsidP="00000000" w:rsidRDefault="00000000" w:rsidRPr="00000000" w14:paraId="00000163">
            <w:pPr>
              <w:rPr>
                <w:color w:val="000000"/>
              </w:rPr>
            </w:pPr>
            <w:r w:rsidDel="00000000" w:rsidR="00000000" w:rsidRPr="00000000">
              <w:rPr>
                <w:color w:val="000000"/>
                <w:rtl w:val="0"/>
              </w:rPr>
              <w:t xml:space="preserve">High Temp Night</w:t>
            </w:r>
          </w:p>
        </w:tc>
        <w:tc>
          <w:tcPr/>
          <w:p w:rsidR="00000000" w:rsidDel="00000000" w:rsidP="00000000" w:rsidRDefault="00000000" w:rsidRPr="00000000" w14:paraId="00000164">
            <w:pPr>
              <w:jc w:val="right"/>
              <w:rPr>
                <w:color w:val="000000"/>
              </w:rPr>
            </w:pPr>
            <w:r w:rsidDel="00000000" w:rsidR="00000000" w:rsidRPr="00000000">
              <w:rPr>
                <w:color w:val="000000"/>
                <w:rtl w:val="0"/>
              </w:rPr>
              <w:t xml:space="preserve">14</w:t>
            </w:r>
          </w:p>
        </w:tc>
        <w:tc>
          <w:tcPr/>
          <w:p w:rsidR="00000000" w:rsidDel="00000000" w:rsidP="00000000" w:rsidRDefault="00000000" w:rsidRPr="00000000" w14:paraId="00000165">
            <w:pPr>
              <w:jc w:val="right"/>
              <w:rPr>
                <w:color w:val="000000"/>
              </w:rPr>
            </w:pPr>
            <w:r w:rsidDel="00000000" w:rsidR="00000000" w:rsidRPr="00000000">
              <w:rPr>
                <w:color w:val="000000"/>
                <w:rtl w:val="0"/>
              </w:rPr>
              <w:t xml:space="preserve">7.73</w:t>
            </w:r>
          </w:p>
        </w:tc>
        <w:tc>
          <w:tcPr/>
          <w:p w:rsidR="00000000" w:rsidDel="00000000" w:rsidP="00000000" w:rsidRDefault="00000000" w:rsidRPr="00000000" w14:paraId="00000166">
            <w:pPr>
              <w:jc w:val="right"/>
              <w:rPr>
                <w:color w:val="000000"/>
              </w:rPr>
            </w:pPr>
            <w:r w:rsidDel="00000000" w:rsidR="00000000" w:rsidRPr="00000000">
              <w:rPr>
                <w:color w:val="000000"/>
                <w:rtl w:val="0"/>
              </w:rPr>
              <w:t xml:space="preserve">8.8</w:t>
            </w:r>
          </w:p>
        </w:tc>
        <w:tc>
          <w:tcPr>
            <w:vMerge w:val="continue"/>
          </w:tcPr>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168">
            <w:pPr>
              <w:jc w:val="right"/>
              <w:rPr>
                <w:color w:val="000000"/>
              </w:rPr>
            </w:pPr>
            <w:r w:rsidDel="00000000" w:rsidR="00000000" w:rsidRPr="00000000">
              <w:rPr>
                <w:color w:val="000000"/>
                <w:rtl w:val="0"/>
              </w:rPr>
              <w:t xml:space="preserve">1198.4801</w:t>
            </w:r>
          </w:p>
        </w:tc>
        <w:tc>
          <w:tcPr/>
          <w:p w:rsidR="00000000" w:rsidDel="00000000" w:rsidP="00000000" w:rsidRDefault="00000000" w:rsidRPr="00000000" w14:paraId="00000169">
            <w:pPr>
              <w:jc w:val="right"/>
              <w:rPr>
                <w:color w:val="000000"/>
              </w:rPr>
            </w:pPr>
            <w:r w:rsidDel="00000000" w:rsidR="00000000" w:rsidRPr="00000000">
              <w:rPr>
                <w:color w:val="000000"/>
                <w:rtl w:val="0"/>
              </w:rPr>
              <w:t xml:space="preserve">26.91535</w:t>
            </w:r>
          </w:p>
        </w:tc>
        <w:tc>
          <w:tcPr/>
          <w:p w:rsidR="00000000" w:rsidDel="00000000" w:rsidP="00000000" w:rsidRDefault="00000000" w:rsidRPr="00000000" w14:paraId="0000016A">
            <w:pPr>
              <w:jc w:val="right"/>
              <w:rPr>
                <w:color w:val="000000"/>
              </w:rPr>
            </w:pPr>
            <w:r w:rsidDel="00000000" w:rsidR="00000000" w:rsidRPr="00000000">
              <w:rPr>
                <w:color w:val="000000"/>
                <w:rtl w:val="0"/>
              </w:rPr>
              <w:t xml:space="preserve">100</w:t>
            </w:r>
          </w:p>
        </w:tc>
      </w:tr>
      <w:tr>
        <w:trPr>
          <w:trHeight w:val="266" w:hRule="atLeast"/>
        </w:trPr>
        <w:tc>
          <w:tcPr/>
          <w:p w:rsidR="00000000" w:rsidDel="00000000" w:rsidP="00000000" w:rsidRDefault="00000000" w:rsidRPr="00000000" w14:paraId="0000016B">
            <w:pPr>
              <w:rPr>
                <w:color w:val="000000"/>
              </w:rPr>
            </w:pPr>
            <w:r w:rsidDel="00000000" w:rsidR="00000000" w:rsidRPr="00000000">
              <w:rPr>
                <w:color w:val="000000"/>
                <w:rtl w:val="0"/>
              </w:rPr>
              <w:t xml:space="preserve">All Change Day</w:t>
            </w:r>
          </w:p>
        </w:tc>
        <w:tc>
          <w:tcPr/>
          <w:p w:rsidR="00000000" w:rsidDel="00000000" w:rsidP="00000000" w:rsidRDefault="00000000" w:rsidRPr="00000000" w14:paraId="0000016C">
            <w:pPr>
              <w:jc w:val="right"/>
              <w:rPr>
                <w:color w:val="000000"/>
              </w:rPr>
            </w:pPr>
            <w:r w:rsidDel="00000000" w:rsidR="00000000" w:rsidRPr="00000000">
              <w:rPr>
                <w:color w:val="000000"/>
                <w:rtl w:val="0"/>
              </w:rPr>
              <w:t xml:space="preserve">13</w:t>
            </w:r>
          </w:p>
        </w:tc>
        <w:tc>
          <w:tcPr/>
          <w:p w:rsidR="00000000" w:rsidDel="00000000" w:rsidP="00000000" w:rsidRDefault="00000000" w:rsidRPr="00000000" w14:paraId="0000016D">
            <w:pPr>
              <w:jc w:val="right"/>
              <w:rPr>
                <w:color w:val="000000"/>
              </w:rPr>
            </w:pPr>
            <w:r w:rsidDel="00000000" w:rsidR="00000000" w:rsidRPr="00000000">
              <w:rPr>
                <w:color w:val="000000"/>
                <w:rtl w:val="0"/>
              </w:rPr>
              <w:t xml:space="preserve">7.50</w:t>
            </w:r>
          </w:p>
        </w:tc>
        <w:tc>
          <w:tcPr/>
          <w:p w:rsidR="00000000" w:rsidDel="00000000" w:rsidP="00000000" w:rsidRDefault="00000000" w:rsidRPr="00000000" w14:paraId="0000016E">
            <w:pPr>
              <w:jc w:val="right"/>
              <w:rPr>
                <w:color w:val="000000"/>
              </w:rPr>
            </w:pPr>
            <w:r w:rsidDel="00000000" w:rsidR="00000000" w:rsidRPr="00000000">
              <w:rPr>
                <w:color w:val="000000"/>
                <w:rtl w:val="0"/>
              </w:rPr>
              <w:t xml:space="preserve">4.5</w:t>
            </w:r>
          </w:p>
        </w:tc>
        <w:tc>
          <w:tcPr>
            <w:vMerge w:val="restart"/>
          </w:tcPr>
          <w:p w:rsidR="00000000" w:rsidDel="00000000" w:rsidP="00000000" w:rsidRDefault="00000000" w:rsidRPr="00000000" w14:paraId="0000016F">
            <w:pPr>
              <w:jc w:val="right"/>
              <w:rPr>
                <w:color w:val="000000"/>
              </w:rPr>
            </w:pPr>
            <w:r w:rsidDel="00000000" w:rsidR="00000000" w:rsidRPr="00000000">
              <w:rPr>
                <w:color w:val="000000"/>
                <w:rtl w:val="0"/>
              </w:rPr>
              <w:t xml:space="preserve">02, 08, 13</w:t>
            </w:r>
          </w:p>
        </w:tc>
        <w:tc>
          <w:tcPr/>
          <w:p w:rsidR="00000000" w:rsidDel="00000000" w:rsidP="00000000" w:rsidRDefault="00000000" w:rsidRPr="00000000" w14:paraId="00000170">
            <w:pPr>
              <w:jc w:val="right"/>
              <w:rPr>
                <w:color w:val="000000"/>
              </w:rPr>
            </w:pPr>
            <w:r w:rsidDel="00000000" w:rsidR="00000000" w:rsidRPr="00000000">
              <w:rPr>
                <w:color w:val="000000"/>
                <w:rtl w:val="0"/>
              </w:rPr>
              <w:t xml:space="preserve">1411.3284</w:t>
            </w:r>
          </w:p>
        </w:tc>
        <w:tc>
          <w:tcPr/>
          <w:p w:rsidR="00000000" w:rsidDel="00000000" w:rsidP="00000000" w:rsidRDefault="00000000" w:rsidRPr="00000000" w14:paraId="00000171">
            <w:pPr>
              <w:jc w:val="right"/>
              <w:rPr>
                <w:color w:val="000000"/>
              </w:rPr>
            </w:pPr>
            <w:r w:rsidDel="00000000" w:rsidR="00000000" w:rsidRPr="00000000">
              <w:rPr>
                <w:color w:val="000000"/>
                <w:rtl w:val="0"/>
              </w:rPr>
              <w:t xml:space="preserve">31.62278</w:t>
            </w:r>
          </w:p>
        </w:tc>
        <w:tc>
          <w:tcPr/>
          <w:p w:rsidR="00000000" w:rsidDel="00000000" w:rsidP="00000000" w:rsidRDefault="00000000" w:rsidRPr="00000000" w14:paraId="00000172">
            <w:pPr>
              <w:jc w:val="right"/>
              <w:rPr>
                <w:color w:val="000000"/>
              </w:rPr>
            </w:pPr>
            <w:r w:rsidDel="00000000" w:rsidR="00000000" w:rsidRPr="00000000">
              <w:rPr>
                <w:color w:val="000000"/>
                <w:rtl w:val="0"/>
              </w:rPr>
              <w:t xml:space="preserve">50</w:t>
            </w:r>
          </w:p>
        </w:tc>
      </w:tr>
      <w:tr>
        <w:trPr>
          <w:trHeight w:val="266" w:hRule="atLeast"/>
        </w:trPr>
        <w:tc>
          <w:tcPr/>
          <w:p w:rsidR="00000000" w:rsidDel="00000000" w:rsidP="00000000" w:rsidRDefault="00000000" w:rsidRPr="00000000" w14:paraId="00000173">
            <w:pPr>
              <w:rPr>
                <w:color w:val="000000"/>
              </w:rPr>
            </w:pPr>
            <w:r w:rsidDel="00000000" w:rsidR="00000000" w:rsidRPr="00000000">
              <w:rPr>
                <w:color w:val="000000"/>
                <w:rtl w:val="0"/>
              </w:rPr>
              <w:t xml:space="preserve">All Change Night</w:t>
            </w:r>
          </w:p>
        </w:tc>
        <w:tc>
          <w:tcPr/>
          <w:p w:rsidR="00000000" w:rsidDel="00000000" w:rsidP="00000000" w:rsidRDefault="00000000" w:rsidRPr="00000000" w14:paraId="00000174">
            <w:pPr>
              <w:jc w:val="right"/>
              <w:rPr>
                <w:color w:val="000000"/>
              </w:rPr>
            </w:pPr>
            <w:r w:rsidDel="00000000" w:rsidR="00000000" w:rsidRPr="00000000">
              <w:rPr>
                <w:color w:val="000000"/>
                <w:rtl w:val="0"/>
              </w:rPr>
              <w:t xml:space="preserve">14</w:t>
            </w:r>
          </w:p>
        </w:tc>
        <w:tc>
          <w:tcPr/>
          <w:p w:rsidR="00000000" w:rsidDel="00000000" w:rsidP="00000000" w:rsidRDefault="00000000" w:rsidRPr="00000000" w14:paraId="00000175">
            <w:pPr>
              <w:jc w:val="right"/>
              <w:rPr>
                <w:color w:val="000000"/>
              </w:rPr>
            </w:pPr>
            <w:r w:rsidDel="00000000" w:rsidR="00000000" w:rsidRPr="00000000">
              <w:rPr>
                <w:color w:val="000000"/>
                <w:rtl w:val="0"/>
              </w:rPr>
              <w:t xml:space="preserve">7.57</w:t>
            </w:r>
          </w:p>
        </w:tc>
        <w:tc>
          <w:tcPr/>
          <w:p w:rsidR="00000000" w:rsidDel="00000000" w:rsidP="00000000" w:rsidRDefault="00000000" w:rsidRPr="00000000" w14:paraId="00000176">
            <w:pPr>
              <w:jc w:val="right"/>
              <w:rPr>
                <w:color w:val="000000"/>
              </w:rPr>
            </w:pPr>
            <w:r w:rsidDel="00000000" w:rsidR="00000000" w:rsidRPr="00000000">
              <w:rPr>
                <w:color w:val="000000"/>
                <w:rtl w:val="0"/>
              </w:rPr>
              <w:t xml:space="preserve">8.8</w:t>
            </w:r>
          </w:p>
        </w:tc>
        <w:tc>
          <w:tcPr>
            <w:vMerge w:val="continue"/>
          </w:tcPr>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178">
            <w:pPr>
              <w:jc w:val="right"/>
              <w:rPr>
                <w:color w:val="000000"/>
              </w:rPr>
            </w:pPr>
            <w:r w:rsidDel="00000000" w:rsidR="00000000" w:rsidRPr="00000000">
              <w:rPr>
                <w:color w:val="000000"/>
                <w:rtl w:val="0"/>
              </w:rPr>
              <w:t xml:space="preserve">1198.4801</w:t>
            </w:r>
          </w:p>
        </w:tc>
        <w:tc>
          <w:tcPr/>
          <w:p w:rsidR="00000000" w:rsidDel="00000000" w:rsidP="00000000" w:rsidRDefault="00000000" w:rsidRPr="00000000" w14:paraId="00000179">
            <w:pPr>
              <w:jc w:val="right"/>
              <w:rPr>
                <w:color w:val="000000"/>
              </w:rPr>
            </w:pPr>
            <w:r w:rsidDel="00000000" w:rsidR="00000000" w:rsidRPr="00000000">
              <w:rPr>
                <w:color w:val="000000"/>
                <w:rtl w:val="0"/>
              </w:rPr>
              <w:t xml:space="preserve">26.91535</w:t>
            </w:r>
          </w:p>
        </w:tc>
        <w:tc>
          <w:tcPr/>
          <w:p w:rsidR="00000000" w:rsidDel="00000000" w:rsidP="00000000" w:rsidRDefault="00000000" w:rsidRPr="00000000" w14:paraId="0000017A">
            <w:pPr>
              <w:jc w:val="right"/>
              <w:rPr>
                <w:color w:val="000000"/>
              </w:rPr>
            </w:pPr>
            <w:r w:rsidDel="00000000" w:rsidR="00000000" w:rsidRPr="00000000">
              <w:rPr>
                <w:color w:val="000000"/>
                <w:rtl w:val="0"/>
              </w:rPr>
              <w:t xml:space="preserve">100</w:t>
            </w:r>
          </w:p>
          <w:p w:rsidR="00000000" w:rsidDel="00000000" w:rsidP="00000000" w:rsidRDefault="00000000" w:rsidRPr="00000000" w14:paraId="0000017B">
            <w:pPr>
              <w:jc w:val="center"/>
              <w:rPr>
                <w:color w:val="000000"/>
              </w:rPr>
            </w:pPr>
            <w:r w:rsidDel="00000000" w:rsidR="00000000" w:rsidRPr="00000000">
              <w:rPr>
                <w:rtl w:val="0"/>
              </w:rPr>
            </w:r>
          </w:p>
        </w:tc>
      </w:tr>
      <w:tr>
        <w:trPr>
          <w:trHeight w:val="266" w:hRule="atLeast"/>
        </w:trPr>
        <w:tc>
          <w:tcPr/>
          <w:p w:rsidR="00000000" w:rsidDel="00000000" w:rsidP="00000000" w:rsidRDefault="00000000" w:rsidRPr="00000000" w14:paraId="0000017C">
            <w:pPr>
              <w:rPr>
                <w:color w:val="ff0000"/>
              </w:rPr>
            </w:pPr>
            <w:sdt>
              <w:sdtPr>
                <w:tag w:val="goog_rdk_195"/>
              </w:sdtPr>
              <w:sdtContent>
                <w:commentRangeStart w:id="39"/>
              </w:sdtContent>
            </w:sdt>
            <w:r w:rsidDel="00000000" w:rsidR="00000000" w:rsidRPr="00000000">
              <w:rPr>
                <w:color w:val="ff0000"/>
                <w:rtl w:val="0"/>
              </w:rPr>
              <w:t xml:space="preserve">Ambient</w:t>
            </w:r>
            <w:commentRangeEnd w:id="39"/>
            <w:r w:rsidDel="00000000" w:rsidR="00000000" w:rsidRPr="00000000">
              <w:commentReference w:id="39"/>
            </w:r>
            <w:r w:rsidDel="00000000" w:rsidR="00000000" w:rsidRPr="00000000">
              <w:rPr>
                <w:color w:val="ff0000"/>
                <w:rtl w:val="0"/>
              </w:rPr>
              <w:t xml:space="preserve"> Day</w:t>
            </w:r>
          </w:p>
        </w:tc>
        <w:tc>
          <w:tcPr/>
          <w:p w:rsidR="00000000" w:rsidDel="00000000" w:rsidP="00000000" w:rsidRDefault="00000000" w:rsidRPr="00000000" w14:paraId="0000017D">
            <w:pPr>
              <w:jc w:val="right"/>
              <w:rPr>
                <w:color w:val="ff0000"/>
              </w:rPr>
            </w:pPr>
            <w:r w:rsidDel="00000000" w:rsidR="00000000" w:rsidRPr="00000000">
              <w:rPr>
                <w:color w:val="ff0000"/>
                <w:rtl w:val="0"/>
              </w:rPr>
              <w:t xml:space="preserve">14</w:t>
            </w:r>
          </w:p>
        </w:tc>
        <w:tc>
          <w:tcPr/>
          <w:p w:rsidR="00000000" w:rsidDel="00000000" w:rsidP="00000000" w:rsidRDefault="00000000" w:rsidRPr="00000000" w14:paraId="0000017E">
            <w:pPr>
              <w:jc w:val="right"/>
              <w:rPr>
                <w:color w:val="ff0000"/>
              </w:rPr>
            </w:pPr>
            <w:r w:rsidDel="00000000" w:rsidR="00000000" w:rsidRPr="00000000">
              <w:rPr>
                <w:color w:val="ff0000"/>
                <w:rtl w:val="0"/>
              </w:rPr>
              <w:t xml:space="preserve">8.5</w:t>
            </w:r>
          </w:p>
        </w:tc>
        <w:tc>
          <w:tcPr/>
          <w:p w:rsidR="00000000" w:rsidDel="00000000" w:rsidP="00000000" w:rsidRDefault="00000000" w:rsidRPr="00000000" w14:paraId="0000017F">
            <w:pPr>
              <w:jc w:val="right"/>
              <w:rPr>
                <w:color w:val="ff0000"/>
              </w:rPr>
            </w:pPr>
            <w:r w:rsidDel="00000000" w:rsidR="00000000" w:rsidRPr="00000000">
              <w:rPr>
                <w:color w:val="ff0000"/>
                <w:rtl w:val="0"/>
              </w:rPr>
              <w:t xml:space="preserve">8.5</w:t>
            </w:r>
          </w:p>
        </w:tc>
        <w:tc>
          <w:tcPr>
            <w:vMerge w:val="restart"/>
          </w:tcPr>
          <w:p w:rsidR="00000000" w:rsidDel="00000000" w:rsidP="00000000" w:rsidRDefault="00000000" w:rsidRPr="00000000" w14:paraId="00000180">
            <w:pPr>
              <w:jc w:val="right"/>
              <w:rPr>
                <w:color w:val="ff0000"/>
              </w:rPr>
            </w:pPr>
            <w:r w:rsidDel="00000000" w:rsidR="00000000" w:rsidRPr="00000000">
              <w:rPr>
                <w:color w:val="ff0000"/>
                <w:rtl w:val="0"/>
              </w:rPr>
              <w:t xml:space="preserve">04, 05</w:t>
            </w:r>
          </w:p>
          <w:p w:rsidR="00000000" w:rsidDel="00000000" w:rsidP="00000000" w:rsidRDefault="00000000" w:rsidRPr="00000000" w14:paraId="00000181">
            <w:pPr>
              <w:jc w:val="right"/>
              <w:rPr>
                <w:color w:val="ff0000"/>
              </w:rPr>
            </w:pPr>
            <w:r w:rsidDel="00000000" w:rsidR="00000000" w:rsidRPr="00000000">
              <w:rPr>
                <w:rtl w:val="0"/>
              </w:rPr>
            </w:r>
          </w:p>
        </w:tc>
        <w:tc>
          <w:tcPr/>
          <w:p w:rsidR="00000000" w:rsidDel="00000000" w:rsidP="00000000" w:rsidRDefault="00000000" w:rsidRPr="00000000" w14:paraId="00000182">
            <w:pPr>
              <w:jc w:val="center"/>
              <w:rPr>
                <w:color w:val="ff0000"/>
              </w:rPr>
            </w:pPr>
            <w:sdt>
              <w:sdtPr>
                <w:tag w:val="goog_rdk_196"/>
              </w:sdtPr>
              <w:sdtContent>
                <w:commentRangeStart w:id="40"/>
              </w:sdtContent>
            </w:sdt>
            <w:r w:rsidDel="00000000" w:rsidR="00000000" w:rsidRPr="00000000">
              <w:rPr>
                <w:color w:val="ff0000"/>
                <w:rtl w:val="0"/>
              </w:rPr>
              <w:t xml:space="preserve">Atmospheric</w:t>
            </w:r>
            <w:commentRangeEnd w:id="40"/>
            <w:r w:rsidDel="00000000" w:rsidR="00000000" w:rsidRPr="00000000">
              <w:commentReference w:id="40"/>
            </w:r>
            <w:r w:rsidDel="00000000" w:rsidR="00000000" w:rsidRPr="00000000">
              <w:rPr>
                <w:rtl w:val="0"/>
              </w:rPr>
            </w:r>
          </w:p>
        </w:tc>
        <w:tc>
          <w:tcPr/>
          <w:p w:rsidR="00000000" w:rsidDel="00000000" w:rsidP="00000000" w:rsidRDefault="00000000" w:rsidRPr="00000000" w14:paraId="00000183">
            <w:pPr>
              <w:jc w:val="center"/>
              <w:rPr>
                <w:color w:val="ff0000"/>
              </w:rPr>
            </w:pPr>
            <w:r w:rsidDel="00000000" w:rsidR="00000000" w:rsidRPr="00000000">
              <w:rPr>
                <w:color w:val="ff0000"/>
                <w:rtl w:val="0"/>
              </w:rPr>
              <w:t xml:space="preserve">Measured</w:t>
            </w:r>
          </w:p>
        </w:tc>
        <w:tc>
          <w:tcPr/>
          <w:p w:rsidR="00000000" w:rsidDel="00000000" w:rsidP="00000000" w:rsidRDefault="00000000" w:rsidRPr="00000000" w14:paraId="00000184">
            <w:pPr>
              <w:jc w:val="right"/>
              <w:rPr>
                <w:color w:val="ff0000"/>
              </w:rPr>
            </w:pPr>
            <w:r w:rsidDel="00000000" w:rsidR="00000000" w:rsidRPr="00000000">
              <w:rPr>
                <w:color w:val="ff0000"/>
                <w:rtl w:val="0"/>
              </w:rPr>
              <w:t xml:space="preserve">100</w:t>
            </w:r>
          </w:p>
        </w:tc>
      </w:tr>
      <w:tr>
        <w:trPr>
          <w:trHeight w:val="266" w:hRule="atLeast"/>
        </w:trPr>
        <w:tc>
          <w:tcPr/>
          <w:p w:rsidR="00000000" w:rsidDel="00000000" w:rsidP="00000000" w:rsidRDefault="00000000" w:rsidRPr="00000000" w14:paraId="00000185">
            <w:pPr>
              <w:rPr>
                <w:color w:val="ff0000"/>
              </w:rPr>
            </w:pPr>
            <w:sdt>
              <w:sdtPr>
                <w:tag w:val="goog_rdk_197"/>
              </w:sdtPr>
              <w:sdtContent>
                <w:commentRangeStart w:id="41"/>
              </w:sdtContent>
            </w:sdt>
            <w:r w:rsidDel="00000000" w:rsidR="00000000" w:rsidRPr="00000000">
              <w:rPr>
                <w:color w:val="ff0000"/>
                <w:rtl w:val="0"/>
              </w:rPr>
              <w:t xml:space="preserve">Ambient</w:t>
            </w:r>
            <w:commentRangeEnd w:id="41"/>
            <w:r w:rsidDel="00000000" w:rsidR="00000000" w:rsidRPr="00000000">
              <w:commentReference w:id="41"/>
            </w:r>
            <w:r w:rsidDel="00000000" w:rsidR="00000000" w:rsidRPr="00000000">
              <w:rPr>
                <w:color w:val="ff0000"/>
                <w:rtl w:val="0"/>
              </w:rPr>
              <w:t xml:space="preserve"> Night</w:t>
            </w:r>
          </w:p>
        </w:tc>
        <w:tc>
          <w:tcPr/>
          <w:p w:rsidR="00000000" w:rsidDel="00000000" w:rsidP="00000000" w:rsidRDefault="00000000" w:rsidRPr="00000000" w14:paraId="00000186">
            <w:pPr>
              <w:jc w:val="right"/>
              <w:rPr>
                <w:color w:val="ff0000"/>
              </w:rPr>
            </w:pPr>
            <w:r w:rsidDel="00000000" w:rsidR="00000000" w:rsidRPr="00000000">
              <w:rPr>
                <w:color w:val="ff0000"/>
                <w:rtl w:val="0"/>
              </w:rPr>
              <w:t xml:space="preserve">11</w:t>
            </w:r>
          </w:p>
        </w:tc>
        <w:tc>
          <w:tcPr/>
          <w:p w:rsidR="00000000" w:rsidDel="00000000" w:rsidP="00000000" w:rsidRDefault="00000000" w:rsidRPr="00000000" w14:paraId="00000187">
            <w:pPr>
              <w:jc w:val="right"/>
              <w:rPr>
                <w:color w:val="ff0000"/>
              </w:rPr>
            </w:pPr>
            <w:r w:rsidDel="00000000" w:rsidR="00000000" w:rsidRPr="00000000">
              <w:rPr>
                <w:color w:val="ff0000"/>
                <w:rtl w:val="0"/>
              </w:rPr>
              <w:t xml:space="preserve">8.5</w:t>
            </w:r>
          </w:p>
        </w:tc>
        <w:tc>
          <w:tcPr/>
          <w:p w:rsidR="00000000" w:rsidDel="00000000" w:rsidP="00000000" w:rsidRDefault="00000000" w:rsidRPr="00000000" w14:paraId="00000188">
            <w:pPr>
              <w:jc w:val="right"/>
              <w:rPr>
                <w:color w:val="ff0000"/>
              </w:rPr>
            </w:pPr>
            <w:r w:rsidDel="00000000" w:rsidR="00000000" w:rsidRPr="00000000">
              <w:rPr>
                <w:color w:val="ff0000"/>
                <w:rtl w:val="0"/>
              </w:rPr>
              <w:t xml:space="preserve">8.5</w:t>
            </w:r>
          </w:p>
        </w:tc>
        <w:tc>
          <w:tcPr>
            <w:vMerge w:val="continue"/>
          </w:tcPr>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ff0000"/>
              </w:rPr>
            </w:pPr>
            <w:r w:rsidDel="00000000" w:rsidR="00000000" w:rsidRPr="00000000">
              <w:rPr>
                <w:rtl w:val="0"/>
              </w:rPr>
            </w:r>
          </w:p>
        </w:tc>
        <w:tc>
          <w:tcPr/>
          <w:p w:rsidR="00000000" w:rsidDel="00000000" w:rsidP="00000000" w:rsidRDefault="00000000" w:rsidRPr="00000000" w14:paraId="0000018A">
            <w:pPr>
              <w:jc w:val="center"/>
              <w:rPr>
                <w:color w:val="ff0000"/>
              </w:rPr>
            </w:pPr>
            <w:r w:rsidDel="00000000" w:rsidR="00000000" w:rsidRPr="00000000">
              <w:rPr>
                <w:color w:val="ff0000"/>
                <w:rtl w:val="0"/>
              </w:rPr>
              <w:t xml:space="preserve">Atmospheric</w:t>
            </w:r>
          </w:p>
        </w:tc>
        <w:tc>
          <w:tcPr/>
          <w:p w:rsidR="00000000" w:rsidDel="00000000" w:rsidP="00000000" w:rsidRDefault="00000000" w:rsidRPr="00000000" w14:paraId="0000018B">
            <w:pPr>
              <w:jc w:val="center"/>
              <w:rPr>
                <w:color w:val="ff0000"/>
              </w:rPr>
            </w:pPr>
            <w:r w:rsidDel="00000000" w:rsidR="00000000" w:rsidRPr="00000000">
              <w:rPr>
                <w:color w:val="ff0000"/>
                <w:rtl w:val="0"/>
              </w:rPr>
              <w:t xml:space="preserve"> Measured </w:t>
            </w:r>
          </w:p>
        </w:tc>
        <w:tc>
          <w:tcPr/>
          <w:p w:rsidR="00000000" w:rsidDel="00000000" w:rsidP="00000000" w:rsidRDefault="00000000" w:rsidRPr="00000000" w14:paraId="0000018C">
            <w:pPr>
              <w:jc w:val="right"/>
              <w:rPr>
                <w:color w:val="ff0000"/>
              </w:rPr>
            </w:pPr>
            <w:r w:rsidDel="00000000" w:rsidR="00000000" w:rsidRPr="00000000">
              <w:rPr>
                <w:color w:val="ff0000"/>
                <w:rtl w:val="0"/>
              </w:rPr>
              <w:t xml:space="preserve">100</w:t>
            </w:r>
          </w:p>
        </w:tc>
      </w:tr>
      <w:tr>
        <w:trPr>
          <w:trHeight w:val="266" w:hRule="atLeast"/>
        </w:trPr>
        <w:tc>
          <w:tcPr>
            <w:gridSpan w:val="8"/>
          </w:tcPr>
          <w:p w:rsidR="00000000" w:rsidDel="00000000" w:rsidP="00000000" w:rsidRDefault="00000000" w:rsidRPr="00000000" w14:paraId="0000018D">
            <w:pPr>
              <w:jc w:val="right"/>
              <w:rPr>
                <w:color w:val="ff0000"/>
              </w:rPr>
            </w:pPr>
            <w:r w:rsidDel="00000000" w:rsidR="00000000" w:rsidRPr="00000000">
              <w:rPr>
                <w:color w:val="000000"/>
                <w:rtl w:val="0"/>
              </w:rPr>
              <w:t xml:space="preserve">Alkalinity- 1997.615 </w:t>
            </w:r>
            <w:r w:rsidDel="00000000" w:rsidR="00000000" w:rsidRPr="00000000">
              <w:rPr>
                <w:color w:val="ff0000"/>
                <w:rtl w:val="0"/>
              </w:rPr>
              <w:t xml:space="preserve">(standard used for measuring), </w:t>
            </w:r>
            <w:r w:rsidDel="00000000" w:rsidR="00000000" w:rsidRPr="00000000">
              <w:rPr>
                <w:color w:val="000000"/>
                <w:rtl w:val="0"/>
              </w:rPr>
              <w:t xml:space="preserve">Starting Salinity- 29.3 PSU</w:t>
            </w:r>
            <w:r w:rsidDel="00000000" w:rsidR="00000000" w:rsidRPr="00000000">
              <w:rPr>
                <w:rtl w:val="0"/>
              </w:rPr>
            </w:r>
          </w:p>
        </w:tc>
      </w:tr>
    </w:tbl>
    <w:p w:rsidR="00000000" w:rsidDel="00000000" w:rsidP="00000000" w:rsidRDefault="00000000" w:rsidRPr="00000000" w14:paraId="00000195">
      <w:pPr>
        <w:spacing w:after="160" w:lineRule="auto"/>
        <w:rPr>
          <w:color w:val="000000"/>
        </w:rPr>
      </w:pPr>
      <w:r w:rsidDel="00000000" w:rsidR="00000000" w:rsidRPr="00000000">
        <w:rPr>
          <w:rtl w:val="0"/>
        </w:rPr>
      </w:r>
    </w:p>
    <w:p w:rsidR="00000000" w:rsidDel="00000000" w:rsidP="00000000" w:rsidRDefault="00000000" w:rsidRPr="00000000" w14:paraId="00000196">
      <w:pPr>
        <w:spacing w:after="160" w:lineRule="auto"/>
        <w:rPr>
          <w:color w:val="000000"/>
        </w:rPr>
      </w:pPr>
      <w:r w:rsidDel="00000000" w:rsidR="00000000" w:rsidRPr="00000000">
        <w:rPr>
          <w:rtl w:val="0"/>
        </w:rPr>
      </w:r>
    </w:p>
    <w:tbl>
      <w:tblPr>
        <w:tblStyle w:val="Table12"/>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c>
          <w:tcPr>
            <w:shd w:fill="d9d9d9" w:val="clear"/>
          </w:tcPr>
          <w:p w:rsidR="00000000" w:rsidDel="00000000" w:rsidP="00000000" w:rsidRDefault="00000000" w:rsidRPr="00000000" w14:paraId="00000197">
            <w:pPr>
              <w:spacing w:after="160" w:lineRule="auto"/>
              <w:rPr>
                <w:color w:val="000000"/>
              </w:rPr>
            </w:pPr>
            <w:r w:rsidDel="00000000" w:rsidR="00000000" w:rsidRPr="00000000">
              <w:rPr>
                <w:color w:val="000000"/>
                <w:rtl w:val="0"/>
              </w:rPr>
              <w:t xml:space="preserve">Diet </w:t>
            </w:r>
          </w:p>
        </w:tc>
      </w:tr>
    </w:tbl>
    <w:p w:rsidR="00000000" w:rsidDel="00000000" w:rsidP="00000000" w:rsidRDefault="00000000" w:rsidRPr="00000000" w14:paraId="00000198">
      <w:pPr>
        <w:spacing w:after="160" w:lineRule="auto"/>
        <w:rPr>
          <w:color w:val="000000"/>
        </w:rPr>
      </w:pPr>
      <w:r w:rsidDel="00000000" w:rsidR="00000000" w:rsidRPr="00000000">
        <w:rPr>
          <w:rtl w:val="0"/>
        </w:rPr>
      </w:r>
    </w:p>
    <w:p w:rsidR="00000000" w:rsidDel="00000000" w:rsidP="00000000" w:rsidRDefault="00000000" w:rsidRPr="00000000" w14:paraId="00000199">
      <w:pPr>
        <w:jc w:val="both"/>
        <w:rPr>
          <w:color w:val="191919"/>
          <w:highlight w:val="white"/>
        </w:rPr>
      </w:pPr>
      <w:r w:rsidDel="00000000" w:rsidR="00000000" w:rsidRPr="00000000">
        <w:rPr>
          <w:color w:val="191919"/>
          <w:highlight w:val="white"/>
          <w:rtl w:val="0"/>
        </w:rPr>
        <w:t xml:space="preserve">Diet remained constant both under treatment and during the initial 11 day acclimation period. Inputs varied between 24, 72, and 96hour intervals. On a 24hour basis the krill in each 44L MOATS aquaria was fed  </w:t>
      </w:r>
      <w:r w:rsidDel="00000000" w:rsidR="00000000" w:rsidRPr="00000000">
        <w:rPr>
          <w:color w:val="000000"/>
          <w:rtl w:val="0"/>
        </w:rPr>
        <w:t xml:space="preserve">5.25mL of Instant Algae (Reed Mariculture Shellfish Diet 1800)</w:t>
      </w:r>
      <w:r w:rsidDel="00000000" w:rsidR="00000000" w:rsidRPr="00000000">
        <w:rPr>
          <w:color w:val="191919"/>
          <w:highlight w:val="white"/>
          <w:rtl w:val="0"/>
        </w:rPr>
        <w:t xml:space="preserve">. Every 72hours, MOATs were dosed with </w:t>
      </w:r>
      <w:r w:rsidDel="00000000" w:rsidR="00000000" w:rsidRPr="00000000">
        <w:rPr>
          <w:color w:val="000000"/>
          <w:rtl w:val="0"/>
        </w:rPr>
        <w:t xml:space="preserve">5.72ml of EZ Larvae</w:t>
      </w:r>
      <w:r w:rsidDel="00000000" w:rsidR="00000000" w:rsidRPr="00000000">
        <w:rPr>
          <w:color w:val="191919"/>
          <w:highlight w:val="white"/>
          <w:rtl w:val="0"/>
        </w:rPr>
        <w:t xml:space="preserve"> (</w:t>
      </w:r>
      <w:r w:rsidDel="00000000" w:rsidR="00000000" w:rsidRPr="00000000">
        <w:rPr>
          <w:color w:val="000000"/>
          <w:rtl w:val="0"/>
        </w:rPr>
        <w:t xml:space="preserve">Zeigler 250-600 micron Larvae Concentrate). </w:t>
      </w:r>
      <w:r w:rsidDel="00000000" w:rsidR="00000000" w:rsidRPr="00000000">
        <w:rPr>
          <w:rtl w:val="0"/>
        </w:rPr>
        <w:t xml:space="preserve">Artermia salina (San Francisco Bay brand)</w:t>
      </w:r>
      <w:r w:rsidDel="00000000" w:rsidR="00000000" w:rsidRPr="00000000">
        <w:rPr>
          <w:color w:val="000000"/>
          <w:rtl w:val="0"/>
        </w:rPr>
        <w:t xml:space="preserve"> were added every 96hours at a ratio of 1 </w:t>
      </w:r>
      <w:r w:rsidDel="00000000" w:rsidR="00000000" w:rsidRPr="00000000">
        <w:rPr>
          <w:rtl w:val="0"/>
        </w:rPr>
        <w:t xml:space="preserve">nauplius per 1mL</w:t>
      </w:r>
      <w:r w:rsidDel="00000000" w:rsidR="00000000" w:rsidRPr="00000000">
        <w:rPr>
          <w:color w:val="000000"/>
          <w:rtl w:val="0"/>
        </w:rPr>
        <w:t xml:space="preserve"> of aquaria water (1:44,000mL). </w:t>
      </w:r>
      <w:r w:rsidDel="00000000" w:rsidR="00000000" w:rsidRPr="00000000">
        <w:rPr>
          <w:color w:val="191919"/>
          <w:highlight w:val="white"/>
          <w:rtl w:val="0"/>
        </w:rPr>
        <w:t xml:space="preserve">All dietary inputs were added to each individual aquaria during the no-flow, night conditions period. </w:t>
      </w:r>
    </w:p>
    <w:p w:rsidR="00000000" w:rsidDel="00000000" w:rsidP="00000000" w:rsidRDefault="00000000" w:rsidRPr="00000000" w14:paraId="0000019A">
      <w:pPr>
        <w:spacing w:after="160" w:lineRule="auto"/>
        <w:rPr>
          <w:color w:val="000000"/>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Artermia salina (San Francisco Bay brand) at a target concentration of 1 nauplius per mL</w:t>
      </w:r>
    </w:p>
    <w:p w:rsidR="00000000" w:rsidDel="00000000" w:rsidP="00000000" w:rsidRDefault="00000000" w:rsidRPr="00000000" w14:paraId="0000019C">
      <w:pPr>
        <w:spacing w:after="160" w:lineRule="auto"/>
        <w:rPr>
          <w:color w:val="000000"/>
        </w:rPr>
      </w:pPr>
      <w:r w:rsidDel="00000000" w:rsidR="00000000" w:rsidRPr="00000000">
        <w:rPr>
          <w:rtl w:val="0"/>
        </w:rPr>
      </w:r>
    </w:p>
    <w:tbl>
      <w:tblPr>
        <w:tblStyle w:val="Table13"/>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c>
          <w:tcPr>
            <w:shd w:fill="d9d9d9" w:val="clear"/>
          </w:tcPr>
          <w:p w:rsidR="00000000" w:rsidDel="00000000" w:rsidP="00000000" w:rsidRDefault="00000000" w:rsidRPr="00000000" w14:paraId="0000019D">
            <w:pPr>
              <w:spacing w:after="160" w:lineRule="auto"/>
              <w:rPr>
                <w:color w:val="000000"/>
              </w:rPr>
            </w:pPr>
            <w:r w:rsidDel="00000000" w:rsidR="00000000" w:rsidRPr="00000000">
              <w:rPr>
                <w:color w:val="000000"/>
                <w:rtl w:val="0"/>
              </w:rPr>
              <w:t xml:space="preserve">Cleaning and “Data production”</w:t>
            </w:r>
          </w:p>
        </w:tc>
      </w:tr>
    </w:tbl>
    <w:p w:rsidR="00000000" w:rsidDel="00000000" w:rsidP="00000000" w:rsidRDefault="00000000" w:rsidRPr="00000000" w14:paraId="0000019E">
      <w:pPr>
        <w:spacing w:after="160" w:lineRule="auto"/>
        <w:rPr>
          <w:color w:val="000000"/>
        </w:rPr>
      </w:pPr>
      <w:r w:rsidDel="00000000" w:rsidR="00000000" w:rsidRPr="00000000">
        <w:rPr>
          <w:rtl w:val="0"/>
        </w:rPr>
      </w:r>
    </w:p>
    <w:p w:rsidR="00000000" w:rsidDel="00000000" w:rsidP="00000000" w:rsidRDefault="00000000" w:rsidRPr="00000000" w14:paraId="0000019F">
      <w:pPr>
        <w:spacing w:after="160" w:lineRule="auto"/>
        <w:rPr>
          <w:b w:val="1"/>
          <w:color w:val="000000"/>
        </w:rPr>
      </w:pPr>
      <w:r w:rsidDel="00000000" w:rsidR="00000000" w:rsidRPr="00000000">
        <w:rPr>
          <w:b w:val="1"/>
          <w:color w:val="000000"/>
          <w:rtl w:val="0"/>
        </w:rPr>
        <w:t xml:space="preserve">Cleaning</w:t>
      </w:r>
    </w:p>
    <w:p w:rsidR="00000000" w:rsidDel="00000000" w:rsidP="00000000" w:rsidRDefault="00000000" w:rsidRPr="00000000" w14:paraId="000001A0">
      <w:pPr>
        <w:jc w:val="both"/>
        <w:rPr>
          <w:color w:val="000000"/>
        </w:rPr>
      </w:pPr>
      <w:r w:rsidDel="00000000" w:rsidR="00000000" w:rsidRPr="00000000">
        <w:rPr>
          <w:color w:val="191919"/>
          <w:highlight w:val="white"/>
          <w:rtl w:val="0"/>
        </w:rPr>
        <w:t xml:space="preserve">Every 96hours aquaria were cleaned during the day conditions period to minimize disruption to target water chemistry. Detritus and krill carcasses were removed via siphoning after recording for mortality. Species determination was confirmed via microscopy using a </w:t>
      </w:r>
      <w:r w:rsidDel="00000000" w:rsidR="00000000" w:rsidRPr="00000000">
        <w:rPr>
          <w:color w:val="000000"/>
          <w:rtl w:val="0"/>
        </w:rPr>
        <w:t xml:space="preserve">NIKON Microscope (SMZ715T) with Sony Camera ((DFK 33UX226c)</w:t>
      </w:r>
      <w:r w:rsidDel="00000000" w:rsidR="00000000" w:rsidRPr="00000000">
        <w:rPr>
          <w:color w:val="191919"/>
          <w:highlight w:val="white"/>
          <w:rtl w:val="0"/>
        </w:rPr>
        <w:t xml:space="preserve"> </w:t>
      </w:r>
      <w:r w:rsidDel="00000000" w:rsidR="00000000" w:rsidRPr="00000000">
        <w:rPr>
          <w:color w:val="000000"/>
          <w:rtl w:val="0"/>
        </w:rPr>
        <w:t xml:space="preserve">configured with Imaging Source Software. After photographing, the telson was measured. </w:t>
      </w:r>
    </w:p>
    <w:p w:rsidR="00000000" w:rsidDel="00000000" w:rsidP="00000000" w:rsidRDefault="00000000" w:rsidRPr="00000000" w14:paraId="000001A1">
      <w:pPr>
        <w:spacing w:after="160" w:lineRule="auto"/>
        <w:jc w:val="both"/>
        <w:rPr>
          <w:color w:val="000000"/>
        </w:rPr>
      </w:pPr>
      <w:r w:rsidDel="00000000" w:rsidR="00000000" w:rsidRPr="00000000">
        <w:rPr>
          <w:rtl w:val="0"/>
        </w:rPr>
      </w:r>
    </w:p>
    <w:p w:rsidR="00000000" w:rsidDel="00000000" w:rsidP="00000000" w:rsidRDefault="00000000" w:rsidRPr="00000000" w14:paraId="000001A2">
      <w:pPr>
        <w:spacing w:after="160" w:lineRule="auto"/>
        <w:jc w:val="both"/>
        <w:rPr>
          <w:b w:val="1"/>
          <w:color w:val="000000"/>
        </w:rPr>
      </w:pPr>
      <w:r w:rsidDel="00000000" w:rsidR="00000000" w:rsidRPr="00000000">
        <w:rPr>
          <w:b w:val="1"/>
          <w:color w:val="000000"/>
          <w:rtl w:val="0"/>
        </w:rPr>
        <w:t xml:space="preserve">Observation Period / Accounting for (</w:t>
      </w:r>
      <w:sdt>
        <w:sdtPr>
          <w:tag w:val="goog_rdk_198"/>
        </w:sdtPr>
        <w:sdtContent>
          <w:commentRangeStart w:id="42"/>
        </w:sdtContent>
      </w:sdt>
      <w:r w:rsidDel="00000000" w:rsidR="00000000" w:rsidRPr="00000000">
        <w:rPr>
          <w:b w:val="1"/>
          <w:color w:val="000000"/>
          <w:rtl w:val="0"/>
        </w:rPr>
        <w:t xml:space="preserve">Density Dependent) </w:t>
      </w:r>
      <w:commentRangeEnd w:id="42"/>
      <w:r w:rsidDel="00000000" w:rsidR="00000000" w:rsidRPr="00000000">
        <w:commentReference w:id="42"/>
      </w:r>
      <w:r w:rsidDel="00000000" w:rsidR="00000000" w:rsidRPr="00000000">
        <w:rPr>
          <w:b w:val="1"/>
          <w:color w:val="000000"/>
          <w:rtl w:val="0"/>
        </w:rPr>
        <w:t xml:space="preserve">Cannibalism </w:t>
      </w:r>
    </w:p>
    <w:p w:rsidR="00000000" w:rsidDel="00000000" w:rsidP="00000000" w:rsidRDefault="00000000" w:rsidRPr="00000000" w14:paraId="000001A3">
      <w:pPr>
        <w:spacing w:after="160" w:lineRule="auto"/>
        <w:jc w:val="both"/>
        <w:rPr>
          <w:color w:val="191919"/>
          <w:sz w:val="22"/>
          <w:szCs w:val="22"/>
          <w:highlight w:val="white"/>
        </w:rPr>
      </w:pPr>
      <w:r w:rsidDel="00000000" w:rsidR="00000000" w:rsidRPr="00000000">
        <w:rPr>
          <w:color w:val="191919"/>
          <w:sz w:val="22"/>
          <w:szCs w:val="22"/>
          <w:highlight w:val="white"/>
          <w:rtl w:val="0"/>
        </w:rPr>
        <w:t xml:space="preserve">Animals were sorted to achieve a target density of 80 krill per independent MOAT System, allowing an estimated starting biomass of three grams of krill tissue per aquaria. MOATs were cleaned and animals observed in reoccurring 96hour intervals during the “day, flow period” to minimize animal handling, water loss, and </w:t>
      </w:r>
      <w:sdt>
        <w:sdtPr>
          <w:tag w:val="goog_rdk_199"/>
        </w:sdtPr>
        <w:sdtContent>
          <w:commentRangeStart w:id="43"/>
        </w:sdtContent>
      </w:sdt>
      <w:r w:rsidDel="00000000" w:rsidR="00000000" w:rsidRPr="00000000">
        <w:rPr>
          <w:color w:val="191919"/>
          <w:sz w:val="22"/>
          <w:szCs w:val="22"/>
          <w:highlight w:val="white"/>
          <w:rtl w:val="0"/>
        </w:rPr>
        <w:t xml:space="preserve">stress</w:t>
      </w:r>
      <w:commentRangeEnd w:id="43"/>
      <w:r w:rsidDel="00000000" w:rsidR="00000000" w:rsidRPr="00000000">
        <w:commentReference w:id="43"/>
      </w:r>
      <w:r w:rsidDel="00000000" w:rsidR="00000000" w:rsidRPr="00000000">
        <w:rPr>
          <w:color w:val="191919"/>
          <w:sz w:val="22"/>
          <w:szCs w:val="22"/>
          <w:highlight w:val="white"/>
          <w:rtl w:val="0"/>
        </w:rPr>
        <w:t xml:space="preserve">. Carcasses collected during cleaning were used to create a survival rate. Incomplete carcasses with a majority of its segmented abdomen intact were including in the mortality count but not disconnected eye stalks, rostrums, and antenna.  </w:t>
      </w:r>
    </w:p>
    <w:p w:rsidR="00000000" w:rsidDel="00000000" w:rsidP="00000000" w:rsidRDefault="00000000" w:rsidRPr="00000000" w14:paraId="000001A4">
      <w:pPr>
        <w:spacing w:after="160" w:lineRule="auto"/>
        <w:jc w:val="both"/>
        <w:rPr>
          <w:color w:val="191919"/>
          <w:sz w:val="22"/>
          <w:szCs w:val="22"/>
          <w:highlight w:val="white"/>
        </w:rPr>
      </w:pPr>
      <w:r w:rsidDel="00000000" w:rsidR="00000000" w:rsidRPr="00000000">
        <w:rPr>
          <w:color w:val="191919"/>
          <w:sz w:val="22"/>
          <w:szCs w:val="22"/>
          <w:highlight w:val="white"/>
          <w:rtl w:val="0"/>
        </w:rPr>
        <w:t xml:space="preserve">This lead to mismatch between observed and expected number of surviving krill. Researches took the difference between observed and expected and calculated an Δ Observation Period </w:t>
      </w:r>
      <w:sdt>
        <w:sdtPr>
          <w:tag w:val="goog_rdk_200"/>
        </w:sdtPr>
        <w:sdtContent>
          <w:commentRangeStart w:id="44"/>
        </w:sdtContent>
      </w:sdt>
      <w:r w:rsidDel="00000000" w:rsidR="00000000" w:rsidRPr="00000000">
        <w:rPr>
          <w:color w:val="191919"/>
          <w:sz w:val="22"/>
          <w:szCs w:val="22"/>
          <w:highlight w:val="white"/>
          <w:rtl w:val="0"/>
        </w:rPr>
        <w:t xml:space="preserve">(ΔOP) </w:t>
      </w:r>
      <w:commentRangeEnd w:id="44"/>
      <w:r w:rsidDel="00000000" w:rsidR="00000000" w:rsidRPr="00000000">
        <w:commentReference w:id="44"/>
      </w:r>
      <w:r w:rsidDel="00000000" w:rsidR="00000000" w:rsidRPr="00000000">
        <w:rPr>
          <w:color w:val="191919"/>
          <w:sz w:val="22"/>
          <w:szCs w:val="22"/>
          <w:highlight w:val="white"/>
          <w:rtl w:val="0"/>
        </w:rPr>
        <w:t xml:space="preserve">per MOATs. This ΔOP was rounded to the nearest whole integer and fit along the survival curve. </w:t>
      </w:r>
    </w:p>
    <w:p w:rsidR="00000000" w:rsidDel="00000000" w:rsidP="00000000" w:rsidRDefault="00000000" w:rsidRPr="00000000" w14:paraId="000001A5">
      <w:pPr>
        <w:spacing w:after="160" w:lineRule="auto"/>
        <w:jc w:val="both"/>
        <w:rPr>
          <w:color w:val="191919"/>
          <w:sz w:val="22"/>
          <w:szCs w:val="22"/>
          <w:highlight w:val="white"/>
        </w:rPr>
      </w:pPr>
      <w:r w:rsidDel="00000000" w:rsidR="00000000" w:rsidRPr="00000000">
        <w:rPr>
          <w:color w:val="191919"/>
          <w:sz w:val="22"/>
          <w:szCs w:val="22"/>
          <w:highlight w:val="white"/>
          <w:rtl w:val="0"/>
        </w:rPr>
        <w:t xml:space="preserve">ΔOP was incorporated into the mortality data to fit along the survival curve. </w:t>
      </w:r>
    </w:p>
    <w:p w:rsidR="00000000" w:rsidDel="00000000" w:rsidP="00000000" w:rsidRDefault="00000000" w:rsidRPr="00000000" w14:paraId="000001A6">
      <w:pPr>
        <w:spacing w:after="160" w:lineRule="auto"/>
        <w:jc w:val="both"/>
        <w:rPr>
          <w:color w:val="191919"/>
          <w:sz w:val="22"/>
          <w:szCs w:val="22"/>
          <w:highlight w:val="white"/>
        </w:rPr>
      </w:pPr>
      <w:r w:rsidDel="00000000" w:rsidR="00000000" w:rsidRPr="00000000">
        <w:rPr>
          <w:color w:val="191919"/>
          <w:sz w:val="22"/>
          <w:szCs w:val="22"/>
          <w:highlight w:val="white"/>
          <w:rtl w:val="0"/>
        </w:rPr>
        <w:t xml:space="preserve">ΔOP was incorporated into the mortality data as to best resemble the overall observed mortality rate. </w:t>
      </w:r>
    </w:p>
    <w:p w:rsidR="00000000" w:rsidDel="00000000" w:rsidP="00000000" w:rsidRDefault="00000000" w:rsidRPr="00000000" w14:paraId="000001A7">
      <w:pPr>
        <w:spacing w:after="160" w:lineRule="auto"/>
        <w:jc w:val="both"/>
        <w:rPr>
          <w:color w:val="191919"/>
          <w:sz w:val="22"/>
          <w:szCs w:val="22"/>
          <w:highlight w:val="white"/>
        </w:rPr>
      </w:pPr>
      <w:r w:rsidDel="00000000" w:rsidR="00000000" w:rsidRPr="00000000">
        <w:rPr>
          <w:color w:val="191919"/>
          <w:sz w:val="22"/>
          <w:szCs w:val="22"/>
          <w:highlight w:val="white"/>
          <w:rtl w:val="0"/>
        </w:rPr>
        <w:t xml:space="preserve">ΔOP was attributed to the beginning of the study as to be best incorporated with the overall observed mortality data.    </w:t>
      </w:r>
    </w:p>
    <w:p w:rsidR="00000000" w:rsidDel="00000000" w:rsidP="00000000" w:rsidRDefault="00000000" w:rsidRPr="00000000" w14:paraId="000001A8">
      <w:pPr>
        <w:spacing w:after="160" w:lineRule="auto"/>
        <w:jc w:val="both"/>
        <w:rPr>
          <w:color w:val="191919"/>
          <w:sz w:val="22"/>
          <w:szCs w:val="22"/>
          <w:highlight w:val="white"/>
        </w:rPr>
      </w:pPr>
      <w:r w:rsidDel="00000000" w:rsidR="00000000" w:rsidRPr="00000000">
        <w:rPr>
          <w:color w:val="191919"/>
          <w:sz w:val="22"/>
          <w:szCs w:val="22"/>
          <w:highlight w:val="white"/>
          <w:rtl w:val="0"/>
        </w:rPr>
        <w:t xml:space="preserve">The steepest section of the mortality curve occurred in the first three weeks of the project. It is most likely that the ΔOP would occur during this time either due to cannibalism or missed by observers with the volume of other mortality events.  </w:t>
      </w:r>
    </w:p>
    <w:p w:rsidR="00000000" w:rsidDel="00000000" w:rsidP="00000000" w:rsidRDefault="00000000" w:rsidRPr="00000000" w14:paraId="000001A9">
      <w:pPr>
        <w:spacing w:after="160" w:lineRule="auto"/>
        <w:jc w:val="both"/>
        <w:rPr>
          <w:color w:val="000000"/>
        </w:rPr>
      </w:pPr>
      <w:r w:rsidDel="00000000" w:rsidR="00000000" w:rsidRPr="00000000">
        <w:rPr>
          <w:rtl w:val="0"/>
        </w:rPr>
      </w:r>
    </w:p>
    <w:p w:rsidR="00000000" w:rsidDel="00000000" w:rsidP="00000000" w:rsidRDefault="00000000" w:rsidRPr="00000000" w14:paraId="000001AA">
      <w:pPr>
        <w:spacing w:after="160" w:lineRule="auto"/>
        <w:jc w:val="both"/>
        <w:rPr>
          <w:color w:val="000000"/>
        </w:rPr>
      </w:pPr>
      <w:r w:rsidDel="00000000" w:rsidR="00000000" w:rsidRPr="00000000">
        <w:rPr>
          <w:b w:val="1"/>
          <w:color w:val="000000"/>
          <w:rtl w:val="0"/>
        </w:rPr>
        <w:t xml:space="preserve">End of Project</w:t>
      </w:r>
      <w:r w:rsidDel="00000000" w:rsidR="00000000" w:rsidRPr="00000000">
        <w:rPr>
          <w:color w:val="000000"/>
          <w:rtl w:val="0"/>
        </w:rPr>
        <w:t xml:space="preserve"> – Actions Taken- Walk the reader through respirometry and lipids prep</w:t>
      </w:r>
    </w:p>
    <w:p w:rsidR="00000000" w:rsidDel="00000000" w:rsidP="00000000" w:rsidRDefault="00000000" w:rsidRPr="00000000" w14:paraId="000001AB">
      <w:pPr>
        <w:spacing w:after="160" w:lineRule="auto"/>
        <w:jc w:val="both"/>
        <w:rPr>
          <w:color w:val="000000"/>
        </w:rPr>
      </w:pPr>
      <w:r w:rsidDel="00000000" w:rsidR="00000000" w:rsidRPr="00000000">
        <w:rPr>
          <w:color w:val="000000"/>
          <w:rtl w:val="0"/>
        </w:rPr>
        <w:t xml:space="preserve">Animals were under treatment for (</w:t>
      </w:r>
      <w:sdt>
        <w:sdtPr>
          <w:tag w:val="goog_rdk_201"/>
        </w:sdtPr>
        <w:sdtContent>
          <w:commentRangeStart w:id="45"/>
        </w:sdtContent>
      </w:sdt>
      <w:r w:rsidDel="00000000" w:rsidR="00000000" w:rsidRPr="00000000">
        <w:rPr>
          <w:color w:val="000000"/>
          <w:rtl w:val="0"/>
        </w:rPr>
        <w:t xml:space="preserve">35days, 5weeks, 840hours</w:t>
      </w:r>
      <w:commentRangeEnd w:id="45"/>
      <w:r w:rsidDel="00000000" w:rsidR="00000000" w:rsidRPr="00000000">
        <w:commentReference w:id="45"/>
      </w:r>
      <w:r w:rsidDel="00000000" w:rsidR="00000000" w:rsidRPr="00000000">
        <w:rPr>
          <w:color w:val="000000"/>
          <w:rtl w:val="0"/>
        </w:rPr>
        <w:t xml:space="preserve">). Following the fourth week of the experiment animals were subsampled for respirometry trials. All krill remaining at project’s end were flash frozen and prepared for lipids analysis. </w:t>
      </w:r>
    </w:p>
    <w:p w:rsidR="00000000" w:rsidDel="00000000" w:rsidP="00000000" w:rsidRDefault="00000000" w:rsidRPr="00000000" w14:paraId="000001AC">
      <w:pPr>
        <w:spacing w:after="160" w:lineRule="auto"/>
        <w:jc w:val="both"/>
        <w:rPr>
          <w:color w:val="000000"/>
        </w:rPr>
      </w:pPr>
      <w:r w:rsidDel="00000000" w:rsidR="00000000" w:rsidRPr="00000000">
        <w:rPr>
          <w:color w:val="000000"/>
          <w:rtl w:val="0"/>
        </w:rPr>
        <w:t xml:space="preserve">Respirometry trials occurred over the course of four, two hours rounds over a period of two days; recording animal’s respirometry rates during the “night” period. Selection of MOATs aquaria and corresponding animals was balanced against individual MOAT’s mortality (remaining biomass), treatments, spread acorss days of respirometry trials (2-days) and the rounds of trials (2-rounds) in a given day. </w:t>
      </w:r>
    </w:p>
    <w:p w:rsidR="00000000" w:rsidDel="00000000" w:rsidP="00000000" w:rsidRDefault="00000000" w:rsidRPr="00000000" w14:paraId="000001AD">
      <w:pPr>
        <w:spacing w:after="160" w:lineRule="auto"/>
        <w:jc w:val="both"/>
        <w:rPr>
          <w:color w:val="000000"/>
        </w:rPr>
      </w:pPr>
      <w:r w:rsidDel="00000000" w:rsidR="00000000" w:rsidRPr="00000000">
        <w:rPr>
          <w:color w:val="000000"/>
          <w:rtl w:val="0"/>
        </w:rPr>
        <w:t xml:space="preserve">24hours prior to respirometry trials MOATS aquaria were siphoned cleaned to achieve a 24hour fast. </w:t>
      </w:r>
    </w:p>
    <w:p w:rsidR="00000000" w:rsidDel="00000000" w:rsidP="00000000" w:rsidRDefault="00000000" w:rsidRPr="00000000" w14:paraId="000001AE">
      <w:pPr>
        <w:spacing w:after="160" w:lineRule="auto"/>
        <w:jc w:val="both"/>
        <w:rPr>
          <w:color w:val="000000"/>
        </w:rPr>
      </w:pPr>
      <w:r w:rsidDel="00000000" w:rsidR="00000000" w:rsidRPr="00000000">
        <w:rPr>
          <w:color w:val="000000"/>
          <w:rtl w:val="0"/>
        </w:rPr>
        <w:t xml:space="preserve">Animals not selected for respirometry were also prepared for follow-on lipids analysis, all animals experienced a fasting period.   </w:t>
      </w:r>
    </w:p>
    <w:p w:rsidR="00000000" w:rsidDel="00000000" w:rsidP="00000000" w:rsidRDefault="00000000" w:rsidRPr="00000000" w14:paraId="000001AF">
      <w:pPr>
        <w:spacing w:after="160" w:lineRule="auto"/>
        <w:jc w:val="both"/>
        <w:rPr>
          <w:color w:val="000000"/>
        </w:rPr>
      </w:pPr>
      <w:r w:rsidDel="00000000" w:rsidR="00000000" w:rsidRPr="00000000">
        <w:rPr>
          <w:color w:val="000000"/>
          <w:rtl w:val="0"/>
        </w:rPr>
        <w:t xml:space="preserve">All animals/krill/</w:t>
      </w:r>
      <w:r w:rsidDel="00000000" w:rsidR="00000000" w:rsidRPr="00000000">
        <w:rPr>
          <w:i w:val="1"/>
          <w:color w:val="191919"/>
          <w:sz w:val="22"/>
          <w:szCs w:val="22"/>
          <w:highlight w:val="white"/>
          <w:rtl w:val="0"/>
        </w:rPr>
        <w:t xml:space="preserve">Euphausia pacifica</w:t>
      </w:r>
      <w:r w:rsidDel="00000000" w:rsidR="00000000" w:rsidRPr="00000000">
        <w:rPr>
          <w:color w:val="000000"/>
          <w:rtl w:val="0"/>
        </w:rPr>
        <w:t xml:space="preserve"> were prepared for lipids analysis with at least a 24hour fast. Time between respirometry trials, lipid preparation, and timing between day night cycles created differences in fasting periods among MOATs aquaria. Biomass and length of fasting period was recorded to allow (</w:t>
      </w:r>
      <w:sdt>
        <w:sdtPr>
          <w:tag w:val="goog_rdk_202"/>
        </w:sdtPr>
        <w:sdtContent>
          <w:commentRangeStart w:id="46"/>
        </w:sdtContent>
      </w:sdt>
      <w:r w:rsidDel="00000000" w:rsidR="00000000" w:rsidRPr="00000000">
        <w:rPr>
          <w:color w:val="000000"/>
          <w:rtl w:val="0"/>
        </w:rPr>
        <w:t xml:space="preserve">weighted</w:t>
      </w:r>
      <w:commentRangeEnd w:id="46"/>
      <w:r w:rsidDel="00000000" w:rsidR="00000000" w:rsidRPr="00000000">
        <w:commentReference w:id="46"/>
      </w:r>
      <w:r w:rsidDel="00000000" w:rsidR="00000000" w:rsidRPr="00000000">
        <w:rPr>
          <w:color w:val="000000"/>
          <w:rtl w:val="0"/>
        </w:rPr>
        <w:t xml:space="preserve">) follow-on analyses of lipid composition across individuals and treatments. Animals, per MOATs, were added to individual cryovials after: (1) wet weight was measured and (2) </w:t>
      </w:r>
      <w:r w:rsidDel="00000000" w:rsidR="00000000" w:rsidRPr="00000000">
        <w:rPr>
          <w:color w:val="191919"/>
          <w:highlight w:val="white"/>
          <w:rtl w:val="0"/>
        </w:rPr>
        <w:t xml:space="preserve">species determination with microscopy using a </w:t>
      </w:r>
      <w:r w:rsidDel="00000000" w:rsidR="00000000" w:rsidRPr="00000000">
        <w:rPr>
          <w:color w:val="000000"/>
          <w:rtl w:val="0"/>
        </w:rPr>
        <w:t xml:space="preserve">NIKON Microscope (SMZ715T) with Sony Camera ((DFK 33UX226c)</w:t>
      </w:r>
      <w:r w:rsidDel="00000000" w:rsidR="00000000" w:rsidRPr="00000000">
        <w:rPr>
          <w:color w:val="191919"/>
          <w:highlight w:val="white"/>
          <w:rtl w:val="0"/>
        </w:rPr>
        <w:t xml:space="preserve"> </w:t>
      </w:r>
      <w:r w:rsidDel="00000000" w:rsidR="00000000" w:rsidRPr="00000000">
        <w:rPr>
          <w:color w:val="000000"/>
          <w:rtl w:val="0"/>
        </w:rPr>
        <w:t xml:space="preserve">configured with Imaging Source Software until the goal 100mg of biomass was achieved per vial. </w:t>
      </w:r>
    </w:p>
    <w:p w:rsidR="00000000" w:rsidDel="00000000" w:rsidP="00000000" w:rsidRDefault="00000000" w:rsidRPr="00000000" w14:paraId="000001B0">
      <w:pPr>
        <w:spacing w:after="160" w:lineRule="auto"/>
        <w:jc w:val="both"/>
        <w:rPr>
          <w:color w:val="000000"/>
        </w:rPr>
      </w:pPr>
      <w:r w:rsidDel="00000000" w:rsidR="00000000" w:rsidRPr="00000000">
        <w:rPr>
          <w:color w:val="000000"/>
          <w:rtl w:val="0"/>
        </w:rPr>
        <w:t xml:space="preserve">This resulted in 3-5 </w:t>
      </w:r>
      <w:r w:rsidDel="00000000" w:rsidR="00000000" w:rsidRPr="00000000">
        <w:rPr>
          <w:i w:val="1"/>
          <w:color w:val="191919"/>
          <w:sz w:val="22"/>
          <w:szCs w:val="22"/>
          <w:highlight w:val="white"/>
          <w:rtl w:val="0"/>
        </w:rPr>
        <w:t xml:space="preserve">Euphausia pacifica </w:t>
      </w:r>
      <w:r w:rsidDel="00000000" w:rsidR="00000000" w:rsidRPr="00000000">
        <w:rPr>
          <w:color w:val="191919"/>
          <w:sz w:val="22"/>
          <w:szCs w:val="22"/>
          <w:highlight w:val="white"/>
          <w:rtl w:val="0"/>
        </w:rPr>
        <w:t xml:space="preserve">per vial. </w:t>
      </w:r>
      <w:r w:rsidDel="00000000" w:rsidR="00000000" w:rsidRPr="00000000">
        <w:rPr>
          <w:rtl w:val="0"/>
        </w:rPr>
      </w:r>
    </w:p>
    <w:p w:rsidR="00000000" w:rsidDel="00000000" w:rsidP="00000000" w:rsidRDefault="00000000" w:rsidRPr="00000000" w14:paraId="000001B1">
      <w:pPr>
        <w:spacing w:after="160" w:lineRule="auto"/>
        <w:rPr>
          <w:color w:val="000000"/>
        </w:rPr>
      </w:pPr>
      <w:r w:rsidDel="00000000" w:rsidR="00000000" w:rsidRPr="00000000">
        <w:rPr>
          <w:rtl w:val="0"/>
        </w:rPr>
      </w:r>
    </w:p>
    <w:tbl>
      <w:tblPr>
        <w:tblStyle w:val="Table14"/>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c>
          <w:tcPr>
            <w:shd w:fill="d9d9d9" w:val="clear"/>
          </w:tcPr>
          <w:p w:rsidR="00000000" w:rsidDel="00000000" w:rsidP="00000000" w:rsidRDefault="00000000" w:rsidRPr="00000000" w14:paraId="000001B2">
            <w:pPr>
              <w:spacing w:after="160" w:lineRule="auto"/>
              <w:rPr>
                <w:color w:val="000000"/>
              </w:rPr>
            </w:pPr>
            <w:r w:rsidDel="00000000" w:rsidR="00000000" w:rsidRPr="00000000">
              <w:rPr>
                <w:color w:val="000000"/>
                <w:rtl w:val="0"/>
              </w:rPr>
              <w:t xml:space="preserve">Casualty Response(s) throughout the project (talking about the “winter-storm” event)</w:t>
            </w:r>
          </w:p>
        </w:tc>
      </w:tr>
    </w:tbl>
    <w:p w:rsidR="00000000" w:rsidDel="00000000" w:rsidP="00000000" w:rsidRDefault="00000000" w:rsidRPr="00000000" w14:paraId="000001B3">
      <w:pPr>
        <w:spacing w:after="160" w:lineRule="auto"/>
        <w:rPr>
          <w:color w:val="000000"/>
        </w:rPr>
      </w:pPr>
      <w:r w:rsidDel="00000000" w:rsidR="00000000" w:rsidRPr="00000000">
        <w:rPr>
          <w:rtl w:val="0"/>
        </w:rPr>
      </w:r>
    </w:p>
    <w:p w:rsidR="00000000" w:rsidDel="00000000" w:rsidP="00000000" w:rsidRDefault="00000000" w:rsidRPr="00000000" w14:paraId="000001B4">
      <w:pPr>
        <w:spacing w:after="160" w:lineRule="auto"/>
        <w:rPr>
          <w:color w:val="000000"/>
        </w:rPr>
      </w:pPr>
      <w:r w:rsidDel="00000000" w:rsidR="00000000" w:rsidRPr="00000000">
        <w:rPr>
          <w:color w:val="000000"/>
          <w:rtl w:val="0"/>
        </w:rPr>
        <w:t xml:space="preserve">Casualty Response(s) throughout the project (insert)</w:t>
      </w:r>
    </w:p>
    <w:p w:rsidR="00000000" w:rsidDel="00000000" w:rsidP="00000000" w:rsidRDefault="00000000" w:rsidRPr="00000000" w14:paraId="000001B5">
      <w:pPr>
        <w:spacing w:after="160" w:lineRule="auto"/>
        <w:rPr>
          <w:color w:val="000000"/>
        </w:rPr>
      </w:pPr>
      <w:r w:rsidDel="00000000" w:rsidR="00000000" w:rsidRPr="00000000">
        <w:rPr>
          <w:color w:val="000000"/>
          <w:rtl w:val="0"/>
        </w:rPr>
        <w:t xml:space="preserve">Dropping MOATS 11, MOATs 02, MOATs 06</w:t>
      </w:r>
    </w:p>
    <w:p w:rsidR="00000000" w:rsidDel="00000000" w:rsidP="00000000" w:rsidRDefault="00000000" w:rsidRPr="00000000" w14:paraId="000001B6">
      <w:pPr>
        <w:spacing w:after="160" w:lineRule="auto"/>
        <w:rPr>
          <w:color w:val="000000"/>
        </w:rPr>
      </w:pPr>
      <w:r w:rsidDel="00000000" w:rsidR="00000000" w:rsidRPr="00000000">
        <w:rPr>
          <w:color w:val="000000"/>
          <w:rtl w:val="0"/>
        </w:rPr>
        <w:t xml:space="preserve">System Causalities- </w:t>
      </w:r>
    </w:p>
    <w:p w:rsidR="00000000" w:rsidDel="00000000" w:rsidP="00000000" w:rsidRDefault="00000000" w:rsidRPr="00000000" w14:paraId="000001B7">
      <w:pPr>
        <w:spacing w:after="160" w:lineRule="auto"/>
        <w:rPr>
          <w:color w:val="000000"/>
        </w:rPr>
      </w:pPr>
      <w:r w:rsidDel="00000000" w:rsidR="00000000" w:rsidRPr="00000000">
        <w:rPr>
          <w:rtl w:val="0"/>
        </w:rPr>
      </w:r>
    </w:p>
    <w:p w:rsidR="00000000" w:rsidDel="00000000" w:rsidP="00000000" w:rsidRDefault="00000000" w:rsidRPr="00000000" w14:paraId="000001B8">
      <w:pPr>
        <w:spacing w:after="160" w:lineRule="auto"/>
        <w:rPr>
          <w:color w:val="000000"/>
        </w:rPr>
      </w:pPr>
      <w:r w:rsidDel="00000000" w:rsidR="00000000" w:rsidRPr="00000000">
        <w:rPr>
          <w:color w:val="000000"/>
          <w:rtl w:val="0"/>
        </w:rPr>
        <w:t xml:space="preserve">Project began with three treatments and 12 MOATS assemblies, allowing four replicated per treatment. Certain MOATs assemblies were not included in respirometry trials and/or prepared for lipids analysis prep due to system causalities. </w:t>
      </w:r>
    </w:p>
    <w:p w:rsidR="00000000" w:rsidDel="00000000" w:rsidP="00000000" w:rsidRDefault="00000000" w:rsidRPr="00000000" w14:paraId="000001B9">
      <w:pPr>
        <w:spacing w:after="160" w:lineRule="auto"/>
        <w:rPr>
          <w:color w:val="000000"/>
        </w:rPr>
      </w:pPr>
      <w:r w:rsidDel="00000000" w:rsidR="00000000" w:rsidRPr="00000000">
        <w:rPr>
          <w:color w:val="000000"/>
          <w:rtl w:val="0"/>
        </w:rPr>
        <w:t xml:space="preserve">MOATs 04 and 05 faulty thermistors never allowed the MOATS to come to treatment following the 72hour ramp. These two MOATs assembly remained inside the project but proceeded without temperature or chemistry control. Flow control remained in-effect to allow for a feeding, no-flow period. </w:t>
      </w:r>
    </w:p>
    <w:p w:rsidR="00000000" w:rsidDel="00000000" w:rsidP="00000000" w:rsidRDefault="00000000" w:rsidRPr="00000000" w14:paraId="000001BA">
      <w:pPr>
        <w:spacing w:after="160" w:lineRule="auto"/>
        <w:rPr>
          <w:color w:val="000000"/>
        </w:rPr>
      </w:pPr>
      <w:r w:rsidDel="00000000" w:rsidR="00000000" w:rsidRPr="00000000">
        <w:rPr>
          <w:color w:val="000000"/>
          <w:rtl w:val="0"/>
        </w:rPr>
        <w:t xml:space="preserve">A pH probe failure in MOATS Assembly 11 delivered a pH of 5.5 to 6.0. The dosing period was acute but resulted in extreme mortality.  </w:t>
      </w:r>
    </w:p>
    <w:p w:rsidR="00000000" w:rsidDel="00000000" w:rsidP="00000000" w:rsidRDefault="00000000" w:rsidRPr="00000000" w14:paraId="000001BB">
      <w:pPr>
        <w:spacing w:after="160" w:lineRule="auto"/>
        <w:rPr>
          <w:color w:val="000000"/>
        </w:rPr>
      </w:pPr>
      <w:r w:rsidDel="00000000" w:rsidR="00000000" w:rsidRPr="00000000">
        <w:rPr>
          <w:rtl w:val="0"/>
        </w:rPr>
      </w:r>
    </w:p>
    <w:p w:rsidR="00000000" w:rsidDel="00000000" w:rsidP="00000000" w:rsidRDefault="00000000" w:rsidRPr="00000000" w14:paraId="000001BC">
      <w:pPr>
        <w:spacing w:after="160" w:lineRule="auto"/>
        <w:rPr>
          <w:color w:val="000000"/>
        </w:rPr>
      </w:pPr>
      <w:r w:rsidDel="00000000" w:rsidR="00000000" w:rsidRPr="00000000">
        <w:rPr>
          <w:color w:val="000000"/>
          <w:rtl w:val="0"/>
        </w:rPr>
        <w:t xml:space="preserve">A data feedback failure occurred on 04OCT19 in MOATs 03, allowing the aquaria temperature to extend tolerance and was dropped from the study. </w:t>
      </w:r>
    </w:p>
    <w:p w:rsidR="00000000" w:rsidDel="00000000" w:rsidP="00000000" w:rsidRDefault="00000000" w:rsidRPr="00000000" w14:paraId="000001BD">
      <w:pPr>
        <w:spacing w:after="160" w:lineRule="auto"/>
        <w:rPr>
          <w:color w:val="000000"/>
        </w:rPr>
      </w:pPr>
      <w:r w:rsidDel="00000000" w:rsidR="00000000" w:rsidRPr="00000000">
        <w:rPr>
          <w:rtl w:val="0"/>
        </w:rPr>
      </w:r>
    </w:p>
    <w:p w:rsidR="00000000" w:rsidDel="00000000" w:rsidP="00000000" w:rsidRDefault="00000000" w:rsidRPr="00000000" w14:paraId="000001BE">
      <w:pPr>
        <w:spacing w:after="160" w:lineRule="auto"/>
        <w:rPr>
          <w:color w:val="000000"/>
        </w:rPr>
      </w:pPr>
      <w:r w:rsidDel="00000000" w:rsidR="00000000" w:rsidRPr="00000000">
        <w:rPr>
          <w:color w:val="000000"/>
          <w:rtl w:val="0"/>
        </w:rPr>
        <w:t xml:space="preserve">A late fall storm event occurred between 18-19OCT placing increased sediment and stain on system filters. Supply water lagged behind pump and allowed water in the “bubble-box/gas delivery box” to drop. The drop in the level of water inside the bubble-box allowed the small heating element to bleed through the gas delivery tubing. This affected all MOATs to greater and lessening degrees. </w:t>
      </w:r>
    </w:p>
    <w:p w:rsidR="00000000" w:rsidDel="00000000" w:rsidP="00000000" w:rsidRDefault="00000000" w:rsidRPr="00000000" w14:paraId="000001BF">
      <w:pPr>
        <w:spacing w:after="160" w:lineRule="auto"/>
        <w:rPr>
          <w:color w:val="000000"/>
        </w:rPr>
      </w:pPr>
      <w:r w:rsidDel="00000000" w:rsidR="00000000" w:rsidRPr="00000000">
        <w:rPr>
          <w:rtl w:val="0"/>
        </w:rPr>
      </w:r>
    </w:p>
    <w:p w:rsidR="00000000" w:rsidDel="00000000" w:rsidP="00000000" w:rsidRDefault="00000000" w:rsidRPr="00000000" w14:paraId="000001C0">
      <w:pPr>
        <w:spacing w:after="160" w:lineRule="auto"/>
        <w:rPr>
          <w:color w:val="000000"/>
        </w:rPr>
      </w:pPr>
      <w:r w:rsidDel="00000000" w:rsidR="00000000" w:rsidRPr="00000000">
        <w:rPr>
          <w:rtl w:val="0"/>
        </w:rPr>
      </w:r>
    </w:p>
    <w:tbl>
      <w:tblPr>
        <w:tblStyle w:val="Table15"/>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c>
          <w:tcPr>
            <w:shd w:fill="bfbfbf" w:val="clear"/>
          </w:tcPr>
          <w:p w:rsidR="00000000" w:rsidDel="00000000" w:rsidP="00000000" w:rsidRDefault="00000000" w:rsidRPr="00000000" w14:paraId="000001C1">
            <w:pPr>
              <w:spacing w:after="160" w:lineRule="auto"/>
              <w:jc w:val="center"/>
              <w:rPr>
                <w:color w:val="000000"/>
              </w:rPr>
            </w:pPr>
            <w:r w:rsidDel="00000000" w:rsidR="00000000" w:rsidRPr="00000000">
              <w:rPr>
                <w:color w:val="000000"/>
                <w:rtl w:val="0"/>
              </w:rPr>
              <w:t xml:space="preserve">Supporting Documents – Recap of the 2019 </w:t>
            </w:r>
            <w:r w:rsidDel="00000000" w:rsidR="00000000" w:rsidRPr="00000000">
              <w:rPr>
                <w:color w:val="000000"/>
                <w:shd w:fill="bfbfbf" w:val="clear"/>
                <w:rtl w:val="0"/>
              </w:rPr>
              <w:t xml:space="preserve">Summer</w:t>
            </w:r>
            <w:r w:rsidDel="00000000" w:rsidR="00000000" w:rsidRPr="00000000">
              <w:rPr>
                <w:color w:val="000000"/>
                <w:rtl w:val="0"/>
              </w:rPr>
              <w:t xml:space="preserve"> Study Protocol</w:t>
            </w:r>
          </w:p>
        </w:tc>
      </w:tr>
    </w:tbl>
    <w:p w:rsidR="00000000" w:rsidDel="00000000" w:rsidP="00000000" w:rsidRDefault="00000000" w:rsidRPr="00000000" w14:paraId="000001C2">
      <w:pPr>
        <w:spacing w:after="160" w:lineRule="auto"/>
        <w:rPr>
          <w:color w:val="000000"/>
        </w:rPr>
      </w:pPr>
      <w:r w:rsidDel="00000000" w:rsidR="00000000" w:rsidRPr="00000000">
        <w:rPr>
          <w:rtl w:val="0"/>
        </w:rPr>
      </w:r>
    </w:p>
    <w:p w:rsidR="00000000" w:rsidDel="00000000" w:rsidP="00000000" w:rsidRDefault="00000000" w:rsidRPr="00000000" w14:paraId="000001C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40" w:lineRule="auto"/>
        <w:ind w:left="360" w:right="0" w:hanging="36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Pre-Krill Introduction</w:t>
      </w:r>
    </w:p>
    <w:p w:rsidR="00000000" w:rsidDel="00000000" w:rsidP="00000000" w:rsidRDefault="00000000" w:rsidRPr="00000000" w14:paraId="000001C4">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144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following section describes the conditions inside the lab before the krill were introduced. For the Summer Krill Study of 2019 this represented the time frame between 01SEP19-09SEP19. First collection day was 09SEP19. </w:t>
      </w:r>
    </w:p>
    <w:p w:rsidR="00000000" w:rsidDel="00000000" w:rsidP="00000000" w:rsidRDefault="00000000" w:rsidRPr="00000000" w14:paraId="000001C5">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1.1.a MOATs Pre-Step Up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(conditions to meet before adding animals). Krill were placed into MOATs with an average temperature of 11.2</w:t>
      </w:r>
      <w:r w:rsidDel="00000000" w:rsidR="00000000" w:rsidRPr="00000000">
        <w:rPr>
          <w:rFonts w:ascii="Symbol" w:cs="Symbol" w:eastAsia="Symbol" w:hAnsi="Symbol"/>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w:t>
      </w:r>
    </w:p>
    <w:p w:rsidR="00000000" w:rsidDel="00000000" w:rsidP="00000000" w:rsidRDefault="00000000" w:rsidRPr="00000000" w14:paraId="000001C6">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1"/>
          <w:i w:val="1"/>
          <w:smallCaps w:val="0"/>
          <w:strike w:val="0"/>
          <w:color w:val="38761d"/>
          <w:sz w:val="24"/>
          <w:szCs w:val="24"/>
          <w:highlight w:val="white"/>
          <w:u w:val="none"/>
          <w:vertAlign w:val="baseline"/>
        </w:rPr>
      </w:pPr>
      <w:r w:rsidDel="00000000" w:rsidR="00000000" w:rsidRPr="00000000">
        <w:rPr>
          <w:rFonts w:ascii="Times New Roman" w:cs="Times New Roman" w:eastAsia="Times New Roman" w:hAnsi="Times New Roman"/>
          <w:b w:val="1"/>
          <w:i w:val="1"/>
          <w:smallCaps w:val="0"/>
          <w:strike w:val="0"/>
          <w:color w:val="38761d"/>
          <w:sz w:val="24"/>
          <w:szCs w:val="24"/>
          <w:highlight w:val="white"/>
          <w:u w:val="none"/>
          <w:vertAlign w:val="baseline"/>
        </w:rPr>
        <w:drawing>
          <wp:inline distB="0" distT="0" distL="0" distR="0">
            <wp:extent cx="3052173" cy="1668912"/>
            <wp:effectExtent b="0" l="0" r="0" t="0"/>
            <wp:docPr id="99"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3052173" cy="1668912"/>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Figure 1.1.a Lab Introduction Conditions for Summer Krill 2019</w:t>
      </w:r>
      <w:r w:rsidDel="00000000" w:rsidR="00000000" w:rsidRPr="00000000">
        <w:rPr>
          <w:rtl w:val="0"/>
        </w:rPr>
      </w:r>
    </w:p>
    <w:p w:rsidR="00000000" w:rsidDel="00000000" w:rsidP="00000000" w:rsidRDefault="00000000" w:rsidRPr="00000000" w14:paraId="000001C8">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1.1.b System Monitoring.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Krill were added to the MOATs when communication alarms were tested on all MOATs and MOATs 09 provided temperature, pH, and dissolved oxygen alarms. </w:t>
      </w:r>
    </w:p>
    <w:p w:rsidR="00000000" w:rsidDel="00000000" w:rsidP="00000000" w:rsidRDefault="00000000" w:rsidRPr="00000000" w14:paraId="000001C9">
      <w:pPr>
        <w:spacing w:after="160" w:lineRule="auto"/>
        <w:jc w:val="both"/>
        <w:rPr>
          <w:color w:val="000000"/>
        </w:rPr>
      </w:pPr>
      <w:r w:rsidDel="00000000" w:rsidR="00000000" w:rsidRPr="00000000">
        <w:rPr>
          <w:b w:val="1"/>
          <w:color w:val="000000"/>
          <w:rtl w:val="0"/>
        </w:rPr>
        <w:t xml:space="preserve">1.1.c. Starting Water Chemistry.</w:t>
      </w:r>
      <w:r w:rsidDel="00000000" w:rsidR="00000000" w:rsidRPr="00000000">
        <w:rPr>
          <w:color w:val="000000"/>
          <w:rtl w:val="0"/>
        </w:rPr>
        <w:t xml:space="preserve"> Different amounts of water for artemia and buffers inside of the “Instant Algae” (IA) were a concern for maintaining treatment conditions. No appreciable difference was found with the introduction of dietary inputs. If the ratio changes of 5.25mL of IA, 5mL of Easy Larva, and ~120mL of Artemia to the 44L acrylic animal box then test again frequently to determine water chemistry reactions. Respiration with high box density is a factor to consider when trying to dial in water chemistry. </w:t>
      </w:r>
    </w:p>
    <w:p w:rsidR="00000000" w:rsidDel="00000000" w:rsidP="00000000" w:rsidRDefault="00000000" w:rsidRPr="00000000" w14:paraId="000001CA">
      <w:pPr>
        <w:spacing w:after="240" w:lineRule="auto"/>
        <w:rPr>
          <w:b w:val="1"/>
          <w:u w:val="single"/>
        </w:rPr>
      </w:pPr>
      <w:r w:rsidDel="00000000" w:rsidR="00000000" w:rsidRPr="00000000">
        <w:rPr>
          <w:b w:val="1"/>
          <w:u w:val="single"/>
          <w:rtl w:val="0"/>
        </w:rPr>
        <w:t xml:space="preserve">2.0 Collection</w:t>
      </w:r>
    </w:p>
    <w:p w:rsidR="00000000" w:rsidDel="00000000" w:rsidP="00000000" w:rsidRDefault="00000000" w:rsidRPr="00000000" w14:paraId="000001CB">
      <w:pPr>
        <w:spacing w:after="160" w:lineRule="auto"/>
        <w:ind w:firstLine="720"/>
        <w:jc w:val="both"/>
        <w:rPr>
          <w:color w:val="000000"/>
        </w:rPr>
      </w:pPr>
      <w:r w:rsidDel="00000000" w:rsidR="00000000" w:rsidRPr="00000000">
        <w:rPr>
          <w:color w:val="000000"/>
          <w:rtl w:val="0"/>
        </w:rPr>
        <w:t xml:space="preserve">The following section details how krill were collected for the Summer Krill Study 2019. The ideal tow consists of deploying the plankton net at a depth of 25m, for a duration of 5minutes, at a speed of no greater than 2-3knots. The ideal krill size for this experiment is approximately .0250grams to .0450grams. This size determines target density ranging from 90/MOAT to 1080 across 12 MOATS. Getting to the correct target density, target biomass will determine the number of tows and the number of collection nights. Important that as krill are collected a number (12-48 Krill) are set aside for a wild krill lipids analysis, this only happened the second night of collection. </w:t>
      </w:r>
    </w:p>
    <w:p w:rsidR="00000000" w:rsidDel="00000000" w:rsidP="00000000" w:rsidRDefault="00000000" w:rsidRPr="00000000" w14:paraId="000001CC">
      <w:pPr>
        <w:spacing w:after="240" w:before="240" w:lineRule="auto"/>
        <w:jc w:val="both"/>
        <w:rPr>
          <w:color w:val="000000"/>
        </w:rPr>
      </w:pPr>
      <w:r w:rsidDel="00000000" w:rsidR="00000000" w:rsidRPr="00000000">
        <w:rPr>
          <w:b w:val="1"/>
          <w:color w:val="000000"/>
          <w:rtl w:val="0"/>
        </w:rPr>
        <w:t xml:space="preserve">2.1.a  Dynamic Conditions &amp; Towing Results</w:t>
      </w:r>
      <w:r w:rsidDel="00000000" w:rsidR="00000000" w:rsidRPr="00000000">
        <w:rPr>
          <w:color w:val="000000"/>
          <w:rtl w:val="0"/>
        </w:rPr>
        <w:t xml:space="preserve">. </w:t>
      </w:r>
    </w:p>
    <w:p w:rsidR="00000000" w:rsidDel="00000000" w:rsidP="00000000" w:rsidRDefault="00000000" w:rsidRPr="00000000" w14:paraId="000001CD">
      <w:pPr>
        <w:spacing w:after="240" w:before="240" w:lineRule="auto"/>
        <w:ind w:firstLine="720"/>
        <w:jc w:val="both"/>
        <w:rPr>
          <w:color w:val="000000"/>
        </w:rPr>
      </w:pPr>
      <w:r w:rsidDel="00000000" w:rsidR="00000000" w:rsidRPr="00000000">
        <w:rPr>
          <w:b w:val="1"/>
          <w:color w:val="000000"/>
          <w:rtl w:val="0"/>
        </w:rPr>
        <w:t xml:space="preserve">2.1.1.a</w:t>
      </w:r>
      <w:r w:rsidDel="00000000" w:rsidR="00000000" w:rsidRPr="00000000">
        <w:rPr>
          <w:color w:val="000000"/>
          <w:rtl w:val="0"/>
        </w:rPr>
        <w:t xml:space="preserve">  Krill were collected the evenings of September 9th and 10th. September 9th, 2019 evening low tide, slack water, occurred at 2046. Nautical Twilight concluded at 2022, with Civil Twilight concluding at 1955. Sunset happened at 1932. Boat was launched at 1940. Boat on-station IVO </w:t>
      </w:r>
      <w:r w:rsidDel="00000000" w:rsidR="00000000" w:rsidRPr="00000000">
        <w:rPr>
          <w:color w:val="000000"/>
          <w:highlight w:val="white"/>
          <w:rtl w:val="0"/>
        </w:rPr>
        <w:t xml:space="preserve">47.982569, -122.307623</w:t>
      </w:r>
      <w:r w:rsidDel="00000000" w:rsidR="00000000" w:rsidRPr="00000000">
        <w:rPr>
          <w:color w:val="000000"/>
          <w:rtl w:val="0"/>
        </w:rPr>
        <w:t xml:space="preserve"> at approximately 2030.  50meters of cable scope was deployed at a speed of 1.5-2knots to achieve a towing depth of approximately 25meters. Five of ten tows produced suitable sized krill ( x&gt;.0250, x&lt;.0650).</w:t>
      </w:r>
    </w:p>
    <w:p w:rsidR="00000000" w:rsidDel="00000000" w:rsidP="00000000" w:rsidRDefault="00000000" w:rsidRPr="00000000" w14:paraId="000001CE">
      <w:pPr>
        <w:spacing w:after="240" w:before="240" w:lineRule="auto"/>
        <w:jc w:val="center"/>
        <w:rPr>
          <w:color w:val="000000"/>
        </w:rPr>
      </w:pPr>
      <w:r w:rsidDel="00000000" w:rsidR="00000000" w:rsidRPr="00000000">
        <w:rPr>
          <w:i w:val="1"/>
          <w:color w:val="38761d"/>
          <w:highlight w:val="white"/>
        </w:rPr>
        <w:drawing>
          <wp:inline distB="0" distT="0" distL="0" distR="0">
            <wp:extent cx="3264111" cy="2136389"/>
            <wp:effectExtent b="0" l="0" r="0" t="0"/>
            <wp:docPr id="98"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3264111" cy="2136389"/>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Figure 2.1.a Towing Conditions for Summer Krill 2019</w:t>
      </w:r>
      <w:r w:rsidDel="00000000" w:rsidR="00000000" w:rsidRPr="00000000">
        <w:rPr>
          <w:rtl w:val="0"/>
        </w:rPr>
      </w:r>
    </w:p>
    <w:p w:rsidR="00000000" w:rsidDel="00000000" w:rsidP="00000000" w:rsidRDefault="00000000" w:rsidRPr="00000000" w14:paraId="000001D0">
      <w:pPr>
        <w:spacing w:after="240" w:before="240" w:lineRule="auto"/>
        <w:ind w:firstLine="720"/>
        <w:jc w:val="both"/>
        <w:rPr>
          <w:color w:val="000000"/>
        </w:rPr>
      </w:pPr>
      <w:r w:rsidDel="00000000" w:rsidR="00000000" w:rsidRPr="00000000">
        <w:rPr>
          <w:b w:val="1"/>
          <w:color w:val="000000"/>
          <w:rtl w:val="0"/>
        </w:rPr>
        <w:t xml:space="preserve">2.1.1.b</w:t>
      </w:r>
      <w:r w:rsidDel="00000000" w:rsidR="00000000" w:rsidRPr="00000000">
        <w:rPr>
          <w:color w:val="000000"/>
          <w:rtl w:val="0"/>
        </w:rPr>
        <w:t xml:space="preserve"> </w:t>
      </w:r>
      <w:r w:rsidDel="00000000" w:rsidR="00000000" w:rsidRPr="00000000">
        <w:rPr>
          <w:color w:val="000000"/>
          <w:highlight w:val="white"/>
          <w:rtl w:val="0"/>
        </w:rPr>
        <w:t xml:space="preserve">There had been a large storm event with plenty of algae and debris on the shore. This made it difficult to launch the boat and trailer due to poor tire traction but also appears to have been a contributing factor to the small amount of Krill harvested. Krill did not appear at expected depth or abundance.  </w:t>
      </w:r>
      <w:r w:rsidDel="00000000" w:rsidR="00000000" w:rsidRPr="00000000">
        <w:rPr>
          <w:rtl w:val="0"/>
        </w:rPr>
      </w:r>
    </w:p>
    <w:p w:rsidR="00000000" w:rsidDel="00000000" w:rsidP="00000000" w:rsidRDefault="00000000" w:rsidRPr="00000000" w14:paraId="000001D1">
      <w:pPr>
        <w:spacing w:after="240" w:before="240" w:lineRule="auto"/>
        <w:ind w:firstLine="720"/>
        <w:jc w:val="both"/>
        <w:rPr>
          <w:color w:val="000000"/>
        </w:rPr>
      </w:pPr>
      <w:r w:rsidDel="00000000" w:rsidR="00000000" w:rsidRPr="00000000">
        <w:rPr>
          <w:b w:val="1"/>
          <w:color w:val="000000"/>
          <w:highlight w:val="white"/>
          <w:rtl w:val="0"/>
        </w:rPr>
        <w:t xml:space="preserve">2.1.1.c</w:t>
      </w:r>
      <w:r w:rsidDel="00000000" w:rsidR="00000000" w:rsidRPr="00000000">
        <w:rPr>
          <w:color w:val="000000"/>
          <w:highlight w:val="white"/>
          <w:rtl w:val="0"/>
        </w:rPr>
        <w:t xml:space="preserve"> September 10</w:t>
      </w:r>
      <w:r w:rsidDel="00000000" w:rsidR="00000000" w:rsidRPr="00000000">
        <w:rPr>
          <w:color w:val="000000"/>
          <w:highlight w:val="white"/>
          <w:vertAlign w:val="superscript"/>
          <w:rtl w:val="0"/>
        </w:rPr>
        <w:t xml:space="preserve">th, </w:t>
      </w:r>
      <w:r w:rsidDel="00000000" w:rsidR="00000000" w:rsidRPr="00000000">
        <w:rPr>
          <w:color w:val="000000"/>
          <w:highlight w:val="white"/>
          <w:rtl w:val="0"/>
        </w:rPr>
        <w:t xml:space="preserve">, 2019 </w:t>
      </w:r>
      <w:r w:rsidDel="00000000" w:rsidR="00000000" w:rsidRPr="00000000">
        <w:rPr>
          <w:color w:val="000000"/>
          <w:rtl w:val="0"/>
        </w:rPr>
        <w:t xml:space="preserve">evening low tide, slack water, occurred at 2121. Nautical Twilight concluded at 2021, with Civil Twilight concluding at 1954. Sunset happened at 1931. Boat was launched at 2015. Boat on-station IVO </w:t>
      </w:r>
      <w:r w:rsidDel="00000000" w:rsidR="00000000" w:rsidRPr="00000000">
        <w:rPr>
          <w:color w:val="000000"/>
          <w:highlight w:val="white"/>
          <w:rtl w:val="0"/>
        </w:rPr>
        <w:t xml:space="preserve">47.982569, -122.307623</w:t>
      </w:r>
      <w:r w:rsidDel="00000000" w:rsidR="00000000" w:rsidRPr="00000000">
        <w:rPr>
          <w:color w:val="000000"/>
          <w:rtl w:val="0"/>
        </w:rPr>
        <w:t xml:space="preserve"> at approximately 2100. </w:t>
      </w:r>
    </w:p>
    <w:p w:rsidR="00000000" w:rsidDel="00000000" w:rsidP="00000000" w:rsidRDefault="00000000" w:rsidRPr="00000000" w14:paraId="000001D2">
      <w:pPr>
        <w:spacing w:after="240" w:lineRule="auto"/>
        <w:jc w:val="both"/>
        <w:rPr/>
      </w:pPr>
      <w:r w:rsidDel="00000000" w:rsidR="00000000" w:rsidRPr="00000000">
        <w:rPr>
          <w:rtl w:val="0"/>
        </w:rPr>
      </w:r>
    </w:p>
    <w:p w:rsidR="00000000" w:rsidDel="00000000" w:rsidP="00000000" w:rsidRDefault="00000000" w:rsidRPr="00000000" w14:paraId="000001D3">
      <w:pPr>
        <w:spacing w:after="240" w:lineRule="auto"/>
        <w:jc w:val="both"/>
        <w:rPr>
          <w:color w:val="000000"/>
          <w:highlight w:val="white"/>
        </w:rPr>
      </w:pPr>
      <w:r w:rsidDel="00000000" w:rsidR="00000000" w:rsidRPr="00000000">
        <w:rPr>
          <w:b w:val="1"/>
          <w:rtl w:val="0"/>
        </w:rPr>
        <w:t xml:space="preserve">2.1.b  CTD Casting.</w:t>
      </w:r>
      <w:r w:rsidDel="00000000" w:rsidR="00000000" w:rsidRPr="00000000">
        <w:rPr>
          <w:rtl w:val="0"/>
        </w:rPr>
        <w:t xml:space="preserve"> </w:t>
      </w:r>
      <w:r w:rsidDel="00000000" w:rsidR="00000000" w:rsidRPr="00000000">
        <w:rPr>
          <w:color w:val="000000"/>
          <w:highlight w:val="white"/>
          <w:rtl w:val="0"/>
        </w:rPr>
        <w:t xml:space="preserve">Water column profile data was collected by means of a conductivity, temperature, and depth logger (CastAway CTD P/N 400313-01 Rev C). This water column profile (</w:t>
      </w:r>
      <w:hyperlink r:id="rId25">
        <w:r w:rsidDel="00000000" w:rsidR="00000000" w:rsidRPr="00000000">
          <w:rPr>
            <w:color w:val="000000"/>
            <w:highlight w:val="white"/>
            <w:u w:val="single"/>
            <w:rtl w:val="0"/>
          </w:rPr>
          <w:t xml:space="preserve"> https://drive.google.com/open?id=1Tq1tS9UoihpKAhkr0DRtr9fMb3XPCJkg</w:t>
        </w:r>
      </w:hyperlink>
      <w:r w:rsidDel="00000000" w:rsidR="00000000" w:rsidRPr="00000000">
        <w:rPr>
          <w:color w:val="000000"/>
          <w:highlight w:val="white"/>
          <w:rtl w:val="0"/>
        </w:rPr>
        <w:t xml:space="preserve"> ) was used to help inform and corroborate (buoy information) to complete the “Current Conditions” treatment environment inside the perspective MOATS.  </w:t>
      </w:r>
    </w:p>
    <w:p w:rsidR="00000000" w:rsidDel="00000000" w:rsidP="00000000" w:rsidRDefault="00000000" w:rsidRPr="00000000" w14:paraId="000001D4">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ab/>
      </w: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2.1.1 CTD Casting Instructions.</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start the cast use the lower left button to select the Cast-CTD function, press the lower right button to start the GPS and record location. Wait for the green light or press the lower right button to begin.</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spacing w:after="240" w:lineRule="auto"/>
        <w:jc w:val="both"/>
        <w:rPr>
          <w:color w:val="000000"/>
          <w:highlight w:val="white"/>
        </w:rPr>
      </w:pPr>
      <w:r w:rsidDel="00000000" w:rsidR="00000000" w:rsidRPr="00000000">
        <w:rPr>
          <w:rtl w:val="0"/>
        </w:rPr>
      </w:r>
    </w:p>
    <w:p w:rsidR="00000000" w:rsidDel="00000000" w:rsidP="00000000" w:rsidRDefault="00000000" w:rsidRPr="00000000" w14:paraId="000001D7">
      <w:pPr>
        <w:jc w:val="center"/>
        <w:rPr/>
      </w:pPr>
      <w:r w:rsidDel="00000000" w:rsidR="00000000" w:rsidRPr="00000000">
        <w:rPr/>
        <w:drawing>
          <wp:inline distB="0" distT="0" distL="0" distR="0">
            <wp:extent cx="1881505" cy="1934845"/>
            <wp:effectExtent b="0" l="0" r="0" t="0"/>
            <wp:docPr id="101"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1881505" cy="1934845"/>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Figure 2.1.1 CTD Start Icon Selection</w:t>
      </w:r>
      <w:r w:rsidDel="00000000" w:rsidR="00000000" w:rsidRPr="00000000">
        <w:rPr>
          <w:rtl w:val="0"/>
        </w:rPr>
      </w:r>
    </w:p>
    <w:p w:rsidR="00000000" w:rsidDel="00000000" w:rsidP="00000000" w:rsidRDefault="00000000" w:rsidRPr="00000000" w14:paraId="000001D9">
      <w:pPr>
        <w:jc w:val="center"/>
        <w:rPr/>
      </w:pPr>
      <w:r w:rsidDel="00000000" w:rsidR="00000000" w:rsidRPr="00000000">
        <w:rPr>
          <w:rtl w:val="0"/>
        </w:rPr>
      </w:r>
    </w:p>
    <w:p w:rsidR="00000000" w:rsidDel="00000000" w:rsidP="00000000" w:rsidRDefault="00000000" w:rsidRPr="00000000" w14:paraId="000001DA">
      <w:pPr>
        <w:ind w:firstLine="720"/>
        <w:rPr/>
      </w:pPr>
      <w:r w:rsidDel="00000000" w:rsidR="00000000" w:rsidRPr="00000000">
        <w:rPr>
          <w:b w:val="1"/>
          <w:color w:val="000000"/>
          <w:highlight w:val="white"/>
          <w:rtl w:val="0"/>
        </w:rPr>
        <w:t xml:space="preserve">2.1.2 CTD GPS Lock.</w:t>
      </w:r>
      <w:r w:rsidDel="00000000" w:rsidR="00000000" w:rsidRPr="00000000">
        <w:rPr>
          <w:color w:val="000000"/>
          <w:highlight w:val="white"/>
          <w:rtl w:val="0"/>
        </w:rPr>
        <w:t xml:space="preserve"> </w:t>
      </w:r>
      <w:r w:rsidDel="00000000" w:rsidR="00000000" w:rsidRPr="00000000">
        <w:rPr>
          <w:color w:val="000000"/>
          <w:rtl w:val="0"/>
        </w:rPr>
        <w:t xml:space="preserve">The first GPS lock of the day or after installing batteries can take 4 to 10 minutes. Limited GPS reception may increase wait time.</w:t>
      </w:r>
      <w:r w:rsidDel="00000000" w:rsidR="00000000" w:rsidRPr="00000000">
        <w:rPr>
          <w:rtl w:val="0"/>
        </w:rPr>
      </w:r>
    </w:p>
    <w:p w:rsidR="00000000" w:rsidDel="00000000" w:rsidP="00000000" w:rsidRDefault="00000000" w:rsidRPr="00000000" w14:paraId="000001DB">
      <w:pPr>
        <w:rPr/>
      </w:pP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1DC">
      <w:pPr>
        <w:jc w:val="center"/>
        <w:rPr/>
      </w:pPr>
      <w:r w:rsidDel="00000000" w:rsidR="00000000" w:rsidRPr="00000000">
        <w:rPr/>
        <w:drawing>
          <wp:inline distB="0" distT="0" distL="0" distR="0">
            <wp:extent cx="1828800" cy="1868805"/>
            <wp:effectExtent b="0" l="0" r="0" t="0"/>
            <wp:docPr id="100"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1828800" cy="1868805"/>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Figure 2.1.2 CTD GPS Lock Indications</w:t>
      </w:r>
      <w:r w:rsidDel="00000000" w:rsidR="00000000" w:rsidRPr="00000000">
        <w:rPr>
          <w:rtl w:val="0"/>
        </w:rPr>
      </w:r>
    </w:p>
    <w:p w:rsidR="00000000" w:rsidDel="00000000" w:rsidP="00000000" w:rsidRDefault="00000000" w:rsidRPr="00000000" w14:paraId="000001DE">
      <w:pPr>
        <w:jc w:val="center"/>
        <w:rPr/>
      </w:pPr>
      <w:r w:rsidDel="00000000" w:rsidR="00000000" w:rsidRPr="00000000">
        <w:rPr>
          <w:rtl w:val="0"/>
        </w:rPr>
      </w:r>
    </w:p>
    <w:p w:rsidR="00000000" w:rsidDel="00000000" w:rsidP="00000000" w:rsidRDefault="00000000" w:rsidRPr="00000000" w14:paraId="000001DF">
      <w:pPr>
        <w:rPr>
          <w:b w:val="1"/>
          <w:color w:val="000000"/>
          <w:highlight w:val="white"/>
        </w:rPr>
      </w:pPr>
      <w:r w:rsidDel="00000000" w:rsidR="00000000" w:rsidRPr="00000000">
        <w:rPr>
          <w:rtl w:val="0"/>
        </w:rPr>
      </w:r>
    </w:p>
    <w:p w:rsidR="00000000" w:rsidDel="00000000" w:rsidP="00000000" w:rsidRDefault="00000000" w:rsidRPr="00000000" w14:paraId="000001E0">
      <w:pPr>
        <w:ind w:firstLine="720"/>
        <w:rPr/>
      </w:pPr>
      <w:r w:rsidDel="00000000" w:rsidR="00000000" w:rsidRPr="00000000">
        <w:rPr>
          <w:b w:val="1"/>
          <w:color w:val="000000"/>
          <w:highlight w:val="white"/>
          <w:rtl w:val="0"/>
        </w:rPr>
        <w:t xml:space="preserve">2.1.3 CTD Recording.</w:t>
      </w:r>
      <w:r w:rsidDel="00000000" w:rsidR="00000000" w:rsidRPr="00000000">
        <w:rPr>
          <w:color w:val="000000"/>
          <w:highlight w:val="white"/>
          <w:rtl w:val="0"/>
        </w:rPr>
        <w:t xml:space="preserve"> </w:t>
      </w:r>
      <w:r w:rsidDel="00000000" w:rsidR="00000000" w:rsidRPr="00000000">
        <w:rPr>
          <w:color w:val="000000"/>
          <w:rtl w:val="0"/>
        </w:rPr>
        <w:t xml:space="preserve">This screen verifies that your CastAway CTD is recording data and is ready to cast. The screen will go blank but the LED will continue to blink while recording. </w:t>
      </w:r>
      <w:r w:rsidDel="00000000" w:rsidR="00000000" w:rsidRPr="00000000">
        <w:rPr>
          <w:rtl w:val="0"/>
        </w:rPr>
      </w:r>
    </w:p>
    <w:p w:rsidR="00000000" w:rsidDel="00000000" w:rsidP="00000000" w:rsidRDefault="00000000" w:rsidRPr="00000000" w14:paraId="000001E1">
      <w:pPr>
        <w:jc w:val="center"/>
        <w:rPr/>
      </w:pPr>
      <w:r w:rsidDel="00000000" w:rsidR="00000000" w:rsidRPr="00000000">
        <w:rPr>
          <w:color w:val="000000"/>
          <w:rtl w:val="0"/>
        </w:rPr>
        <w:t xml:space="preserve">.</w:t>
      </w:r>
      <w:r w:rsidDel="00000000" w:rsidR="00000000" w:rsidRPr="00000000">
        <w:rPr>
          <w:rtl w:val="0"/>
        </w:rPr>
        <w:t xml:space="preserve"> </w:t>
      </w:r>
      <w:r w:rsidDel="00000000" w:rsidR="00000000" w:rsidRPr="00000000">
        <w:rPr/>
        <w:drawing>
          <wp:inline distB="0" distT="0" distL="0" distR="0">
            <wp:extent cx="1855470" cy="1842135"/>
            <wp:effectExtent b="0" l="0" r="0" t="0"/>
            <wp:docPr id="103"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1855470" cy="1842135"/>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Figure 2.1.3 CTD Recording Data Indications</w:t>
      </w:r>
      <w:r w:rsidDel="00000000" w:rsidR="00000000" w:rsidRPr="00000000">
        <w:rPr>
          <w:rtl w:val="0"/>
        </w:rPr>
      </w:r>
    </w:p>
    <w:p w:rsidR="00000000" w:rsidDel="00000000" w:rsidP="00000000" w:rsidRDefault="00000000" w:rsidRPr="00000000" w14:paraId="000001E4">
      <w:pPr>
        <w:spacing w:after="240" w:lineRule="auto"/>
        <w:jc w:val="both"/>
        <w:rPr>
          <w:color w:val="000000"/>
          <w:highlight w:val="white"/>
        </w:rPr>
      </w:pPr>
      <w:r w:rsidDel="00000000" w:rsidR="00000000" w:rsidRPr="00000000">
        <w:rPr>
          <w:rtl w:val="0"/>
        </w:rPr>
      </w:r>
    </w:p>
    <w:p w:rsidR="00000000" w:rsidDel="00000000" w:rsidP="00000000" w:rsidRDefault="00000000" w:rsidRPr="00000000" w14:paraId="000001E5">
      <w:pPr>
        <w:spacing w:after="240" w:lineRule="auto"/>
        <w:jc w:val="both"/>
        <w:rPr/>
      </w:pPr>
      <w:r w:rsidDel="00000000" w:rsidR="00000000" w:rsidRPr="00000000">
        <w:rPr>
          <w:rtl w:val="0"/>
        </w:rPr>
      </w:r>
    </w:p>
    <w:p w:rsidR="00000000" w:rsidDel="00000000" w:rsidP="00000000" w:rsidRDefault="00000000" w:rsidRPr="00000000" w14:paraId="000001E6">
      <w:pPr>
        <w:spacing w:after="240" w:lineRule="auto"/>
        <w:jc w:val="both"/>
        <w:rPr/>
      </w:pPr>
      <w:r w:rsidDel="00000000" w:rsidR="00000000" w:rsidRPr="00000000">
        <w:rPr>
          <w:b w:val="1"/>
          <w:rtl w:val="0"/>
        </w:rPr>
        <w:t xml:space="preserve">2.2.a Sorting.</w:t>
      </w:r>
      <w:r w:rsidDel="00000000" w:rsidR="00000000" w:rsidRPr="00000000">
        <w:rPr>
          <w:color w:val="000000"/>
          <w:highlight w:val="white"/>
          <w:rtl w:val="0"/>
        </w:rPr>
        <w:t xml:space="preserve"> Travel time inside cooler on-boat, then trailer, and into the lab lasted an approximate 45minutes. 09SEP19 25-krill were stocked between moats. 10SEP19 60 to 65-krill were stocked between MOATs to bring the project start totals to the MOATs as follows:</w:t>
      </w:r>
      <w:r w:rsidDel="00000000" w:rsidR="00000000" w:rsidRPr="00000000">
        <w:rPr>
          <w:rtl w:val="0"/>
        </w:rPr>
      </w:r>
    </w:p>
    <w:p w:rsidR="00000000" w:rsidDel="00000000" w:rsidP="00000000" w:rsidRDefault="00000000" w:rsidRPr="00000000" w14:paraId="000001E7">
      <w:pPr>
        <w:rPr>
          <w:color w:val="000000"/>
          <w:highlight w:val="white"/>
        </w:rPr>
      </w:pPr>
      <w:r w:rsidDel="00000000" w:rsidR="00000000" w:rsidRPr="00000000">
        <w:rPr>
          <w:color w:val="000000"/>
          <w:highlight w:val="white"/>
          <w:rtl w:val="0"/>
        </w:rPr>
        <w:t xml:space="preserve">MOATs 01- 85 | MOATs 02- 85 | MOATs 03- 80 | MOATs 04- 80 | </w:t>
        <w:tab/>
        <w:tab/>
      </w:r>
    </w:p>
    <w:p w:rsidR="00000000" w:rsidDel="00000000" w:rsidP="00000000" w:rsidRDefault="00000000" w:rsidRPr="00000000" w14:paraId="000001E8">
      <w:pPr>
        <w:rPr>
          <w:color w:val="000000"/>
          <w:highlight w:val="white"/>
        </w:rPr>
      </w:pPr>
      <w:r w:rsidDel="00000000" w:rsidR="00000000" w:rsidRPr="00000000">
        <w:rPr>
          <w:color w:val="000000"/>
          <w:highlight w:val="white"/>
          <w:rtl w:val="0"/>
        </w:rPr>
        <w:t xml:space="preserve">MOATs 05- 80 | MOATs 06- 80 | MOATs 07- 80 | MOATs 08- 80 | </w:t>
        <w:tab/>
        <w:tab/>
      </w:r>
    </w:p>
    <w:p w:rsidR="00000000" w:rsidDel="00000000" w:rsidP="00000000" w:rsidRDefault="00000000" w:rsidRPr="00000000" w14:paraId="000001E9">
      <w:pPr>
        <w:rPr>
          <w:color w:val="000000"/>
        </w:rPr>
      </w:pPr>
      <w:r w:rsidDel="00000000" w:rsidR="00000000" w:rsidRPr="00000000">
        <w:rPr>
          <w:color w:val="000000"/>
          <w:highlight w:val="white"/>
          <w:rtl w:val="0"/>
        </w:rPr>
        <w:t xml:space="preserve">MOATs 10- 80 | MOATs 11- 80 | MOATs 12- 80 | MOATs 13- 80</w:t>
      </w:r>
      <w:r w:rsidDel="00000000" w:rsidR="00000000" w:rsidRPr="00000000">
        <w:rPr>
          <w:rtl w:val="0"/>
        </w:rPr>
      </w:r>
    </w:p>
    <w:p w:rsidR="00000000" w:rsidDel="00000000" w:rsidP="00000000" w:rsidRDefault="00000000" w:rsidRPr="00000000" w14:paraId="000001EA">
      <w:pPr>
        <w:spacing w:after="240" w:lineRule="auto"/>
        <w:rPr/>
      </w:pPr>
      <w:r w:rsidDel="00000000" w:rsidR="00000000" w:rsidRPr="00000000">
        <w:rPr>
          <w:rtl w:val="0"/>
        </w:rPr>
      </w:r>
    </w:p>
    <w:p w:rsidR="00000000" w:rsidDel="00000000" w:rsidP="00000000" w:rsidRDefault="00000000" w:rsidRPr="00000000" w14:paraId="000001EB">
      <w:pPr>
        <w:ind w:firstLine="720"/>
        <w:jc w:val="both"/>
        <w:rPr>
          <w:color w:val="000000"/>
        </w:rPr>
      </w:pPr>
      <w:r w:rsidDel="00000000" w:rsidR="00000000" w:rsidRPr="00000000">
        <w:rPr>
          <w:b w:val="1"/>
          <w:color w:val="000000"/>
          <w:highlight w:val="white"/>
          <w:rtl w:val="0"/>
        </w:rPr>
        <w:t xml:space="preserve">2.2.1.a</w:t>
      </w:r>
      <w:r w:rsidDel="00000000" w:rsidR="00000000" w:rsidRPr="00000000">
        <w:rPr>
          <w:color w:val="000000"/>
          <w:highlight w:val="white"/>
          <w:rtl w:val="0"/>
        </w:rPr>
        <w:t xml:space="preserve"> Gravid female krill were removed. Note that krill would not identified by species until examined upon mortality analysis, used for project’s end respirometry, and/or prepared for lipids analysis.  </w:t>
      </w:r>
      <w:r w:rsidDel="00000000" w:rsidR="00000000" w:rsidRPr="00000000">
        <w:rPr>
          <w:rtl w:val="0"/>
        </w:rPr>
      </w:r>
    </w:p>
    <w:p w:rsidR="00000000" w:rsidDel="00000000" w:rsidP="00000000" w:rsidRDefault="00000000" w:rsidRPr="00000000" w14:paraId="000001EC">
      <w:pPr>
        <w:spacing w:after="240" w:lineRule="auto"/>
        <w:rPr/>
      </w:pPr>
      <w:r w:rsidDel="00000000" w:rsidR="00000000" w:rsidRPr="00000000">
        <w:rPr>
          <w:rtl w:val="0"/>
        </w:rPr>
      </w:r>
    </w:p>
    <w:p w:rsidR="00000000" w:rsidDel="00000000" w:rsidP="00000000" w:rsidRDefault="00000000" w:rsidRPr="00000000" w14:paraId="000001ED">
      <w:pPr>
        <w:spacing w:after="240" w:lineRule="auto"/>
        <w:jc w:val="both"/>
        <w:rPr>
          <w:color w:val="000000"/>
        </w:rPr>
      </w:pPr>
      <w:r w:rsidDel="00000000" w:rsidR="00000000" w:rsidRPr="00000000">
        <w:rPr>
          <w:b w:val="1"/>
          <w:rtl w:val="0"/>
        </w:rPr>
        <w:t xml:space="preserve">2.2.b Treatment Determination.</w:t>
      </w:r>
      <w:r w:rsidDel="00000000" w:rsidR="00000000" w:rsidRPr="00000000">
        <w:rPr>
          <w:rtl w:val="0"/>
        </w:rPr>
        <w:t xml:space="preserve"> Krill Treatment Determinations were made approximately on </w:t>
      </w:r>
      <w:r w:rsidDel="00000000" w:rsidR="00000000" w:rsidRPr="00000000">
        <w:rPr>
          <w:color w:val="000000"/>
          <w:rtl w:val="0"/>
        </w:rPr>
        <w:t xml:space="preserve">19SEP19 and confirmed on 24SEP19 with the introduction of the ambient treatment. Krill were divided into treatments based on percent survival with the goal of equity in survival across treatments. When reviewing “Ramp Success” between 09-22-19 to 09-23-19  MOATs 04 and MOAT05 did not come to treatment and a fourth treatment was created, “Ambient”. </w:t>
      </w:r>
    </w:p>
    <w:p w:rsidR="00000000" w:rsidDel="00000000" w:rsidP="00000000" w:rsidRDefault="00000000" w:rsidRPr="00000000" w14:paraId="000001EE">
      <w:pPr>
        <w:spacing w:after="160" w:lineRule="auto"/>
        <w:rPr>
          <w:color w:val="000000"/>
        </w:rPr>
      </w:pPr>
      <w:r w:rsidDel="00000000" w:rsidR="00000000" w:rsidRPr="00000000">
        <w:rPr>
          <w:color w:val="000000"/>
          <w:rtl w:val="0"/>
        </w:rPr>
        <w:t xml:space="preserve">MOATS were then divided as follows: </w:t>
      </w:r>
    </w:p>
    <w:p w:rsidR="00000000" w:rsidDel="00000000" w:rsidP="00000000" w:rsidRDefault="00000000" w:rsidRPr="00000000" w14:paraId="000001EF">
      <w:pPr>
        <w:spacing w:after="160" w:lineRule="auto"/>
        <w:rPr>
          <w:color w:val="000000"/>
        </w:rPr>
      </w:pPr>
      <w:r w:rsidDel="00000000" w:rsidR="00000000" w:rsidRPr="00000000">
        <w:rPr>
          <w:color w:val="000000"/>
          <w:rtl w:val="0"/>
        </w:rPr>
        <w:t xml:space="preserve">“All Change”: 02, 08, 13</w:t>
      </w:r>
    </w:p>
    <w:p w:rsidR="00000000" w:rsidDel="00000000" w:rsidP="00000000" w:rsidRDefault="00000000" w:rsidRPr="00000000" w14:paraId="000001F0">
      <w:pPr>
        <w:spacing w:after="160" w:lineRule="auto"/>
        <w:rPr>
          <w:color w:val="000000"/>
        </w:rPr>
      </w:pPr>
      <w:r w:rsidDel="00000000" w:rsidR="00000000" w:rsidRPr="00000000">
        <w:rPr>
          <w:color w:val="000000"/>
          <w:rtl w:val="0"/>
        </w:rPr>
        <w:t xml:space="preserve">“Hi- Temperature”: 01, 06, 11</w:t>
      </w:r>
    </w:p>
    <w:p w:rsidR="00000000" w:rsidDel="00000000" w:rsidP="00000000" w:rsidRDefault="00000000" w:rsidRPr="00000000" w14:paraId="000001F1">
      <w:pPr>
        <w:spacing w:after="160" w:lineRule="auto"/>
        <w:rPr>
          <w:color w:val="000000"/>
        </w:rPr>
      </w:pPr>
      <w:r w:rsidDel="00000000" w:rsidR="00000000" w:rsidRPr="00000000">
        <w:rPr>
          <w:color w:val="000000"/>
          <w:rtl w:val="0"/>
        </w:rPr>
        <w:t xml:space="preserve">“Current Conditions”: 03, 07, 10, 12</w:t>
      </w:r>
    </w:p>
    <w:p w:rsidR="00000000" w:rsidDel="00000000" w:rsidP="00000000" w:rsidRDefault="00000000" w:rsidRPr="00000000" w14:paraId="000001F2">
      <w:pPr>
        <w:spacing w:after="160" w:lineRule="auto"/>
        <w:rPr>
          <w:color w:val="000000"/>
        </w:rPr>
      </w:pPr>
      <w:r w:rsidDel="00000000" w:rsidR="00000000" w:rsidRPr="00000000">
        <w:rPr>
          <w:color w:val="000000"/>
          <w:rtl w:val="0"/>
        </w:rPr>
        <w:t xml:space="preserve">“Ambient”: 04, 05 </w:t>
      </w:r>
    </w:p>
    <w:p w:rsidR="00000000" w:rsidDel="00000000" w:rsidP="00000000" w:rsidRDefault="00000000" w:rsidRPr="00000000" w14:paraId="000001F3">
      <w:pPr>
        <w:spacing w:after="160" w:lineRule="auto"/>
        <w:rPr>
          <w:color w:val="000000"/>
        </w:rPr>
      </w:pPr>
      <w:r w:rsidDel="00000000" w:rsidR="00000000" w:rsidRPr="00000000">
        <w:rPr>
          <w:rtl w:val="0"/>
        </w:rPr>
      </w:r>
    </w:p>
    <w:p w:rsidR="00000000" w:rsidDel="00000000" w:rsidP="00000000" w:rsidRDefault="00000000" w:rsidRPr="00000000" w14:paraId="000001F4">
      <w:pPr>
        <w:spacing w:after="240" w:lineRule="auto"/>
        <w:rPr/>
      </w:pPr>
      <w:r w:rsidDel="00000000" w:rsidR="00000000" w:rsidRPr="00000000">
        <w:rPr>
          <w:b w:val="1"/>
          <w:rtl w:val="0"/>
        </w:rPr>
        <w:t xml:space="preserve">2.3.a Aquaria Acclimation.</w:t>
      </w:r>
      <w:r w:rsidDel="00000000" w:rsidR="00000000" w:rsidRPr="00000000">
        <w:rPr>
          <w:rtl w:val="0"/>
        </w:rPr>
        <w:t xml:space="preserve"> </w:t>
      </w:r>
      <w:r w:rsidDel="00000000" w:rsidR="00000000" w:rsidRPr="00000000">
        <w:rPr>
          <w:color w:val="000000"/>
          <w:rtl w:val="0"/>
        </w:rPr>
        <w:t xml:space="preserve">Krill’s circadian rhythm was slowly modified to allow night time no flow, sampling, and feeding period happened at night. </w:t>
      </w:r>
      <w:r w:rsidDel="00000000" w:rsidR="00000000" w:rsidRPr="00000000">
        <w:rPr>
          <w:rtl w:val="0"/>
        </w:rPr>
      </w:r>
    </w:p>
    <w:p w:rsidR="00000000" w:rsidDel="00000000" w:rsidP="00000000" w:rsidRDefault="00000000" w:rsidRPr="00000000" w14:paraId="000001F5">
      <w:pPr>
        <w:spacing w:after="160" w:lineRule="auto"/>
        <w:rPr>
          <w:color w:val="000000"/>
        </w:rPr>
      </w:pPr>
      <w:r w:rsidDel="00000000" w:rsidR="00000000" w:rsidRPr="00000000">
        <w:rPr>
          <w:color w:val="000000"/>
          <w:rtl w:val="0"/>
        </w:rPr>
        <w:t xml:space="preserve">10SEP19 Flow Period (undetermined)</w:t>
      </w:r>
    </w:p>
    <w:p w:rsidR="00000000" w:rsidDel="00000000" w:rsidP="00000000" w:rsidRDefault="00000000" w:rsidRPr="00000000" w14:paraId="000001F6">
      <w:pPr>
        <w:spacing w:after="160" w:lineRule="auto"/>
        <w:rPr>
          <w:color w:val="000000"/>
        </w:rPr>
      </w:pPr>
      <w:r w:rsidDel="00000000" w:rsidR="00000000" w:rsidRPr="00000000">
        <w:rPr>
          <w:color w:val="000000"/>
          <w:rtl w:val="0"/>
        </w:rPr>
        <w:t xml:space="preserve">11SEP19 Flow Period 2101-1359 (17hrs), No Flow Period 1400-2100 (7hrs)</w:t>
      </w:r>
    </w:p>
    <w:p w:rsidR="00000000" w:rsidDel="00000000" w:rsidP="00000000" w:rsidRDefault="00000000" w:rsidRPr="00000000" w14:paraId="000001F7">
      <w:pPr>
        <w:spacing w:after="160" w:lineRule="auto"/>
        <w:rPr>
          <w:color w:val="000000"/>
        </w:rPr>
      </w:pPr>
      <w:r w:rsidDel="00000000" w:rsidR="00000000" w:rsidRPr="00000000">
        <w:rPr>
          <w:color w:val="000000"/>
          <w:rtl w:val="0"/>
        </w:rPr>
        <w:t xml:space="preserve">12SEP19 Flow Period 1030-1730 (7hrs), No Flow Period 1731-1029 (17hrs) *First big flip</w:t>
      </w:r>
    </w:p>
    <w:p w:rsidR="00000000" w:rsidDel="00000000" w:rsidP="00000000" w:rsidRDefault="00000000" w:rsidRPr="00000000" w14:paraId="000001F8">
      <w:pPr>
        <w:spacing w:after="160" w:lineRule="auto"/>
        <w:rPr>
          <w:color w:val="000000"/>
        </w:rPr>
      </w:pPr>
      <w:r w:rsidDel="00000000" w:rsidR="00000000" w:rsidRPr="00000000">
        <w:rPr>
          <w:color w:val="000000"/>
          <w:rtl w:val="0"/>
        </w:rPr>
        <w:t xml:space="preserve">13SEP19 Flow Period 2101-1159 (15hrs), No Flow Period 1200-2100 (9hrs) </w:t>
      </w:r>
    </w:p>
    <w:p w:rsidR="00000000" w:rsidDel="00000000" w:rsidP="00000000" w:rsidRDefault="00000000" w:rsidRPr="00000000" w14:paraId="000001F9">
      <w:pPr>
        <w:spacing w:after="160" w:lineRule="auto"/>
        <w:rPr>
          <w:color w:val="000000"/>
        </w:rPr>
      </w:pPr>
      <w:r w:rsidDel="00000000" w:rsidR="00000000" w:rsidRPr="00000000">
        <w:rPr>
          <w:color w:val="000000"/>
          <w:rtl w:val="0"/>
        </w:rPr>
        <w:t xml:space="preserve">20SEP19 at 2100 ramp conditions begin over a 72hour period, bringing MOATs to respective treatment levels. </w:t>
      </w:r>
    </w:p>
    <w:p w:rsidR="00000000" w:rsidDel="00000000" w:rsidP="00000000" w:rsidRDefault="00000000" w:rsidRPr="00000000" w14:paraId="000001FA">
      <w:pPr>
        <w:spacing w:after="240" w:lineRule="auto"/>
        <w:rPr/>
      </w:pPr>
      <w:r w:rsidDel="00000000" w:rsidR="00000000" w:rsidRPr="00000000">
        <w:rPr>
          <w:rtl w:val="0"/>
        </w:rPr>
      </w:r>
    </w:p>
    <w:p w:rsidR="00000000" w:rsidDel="00000000" w:rsidP="00000000" w:rsidRDefault="00000000" w:rsidRPr="00000000" w14:paraId="000001FB">
      <w:pPr>
        <w:spacing w:after="240" w:lineRule="auto"/>
        <w:rPr>
          <w:color w:val="000000"/>
          <w:highlight w:val="white"/>
        </w:rPr>
      </w:pPr>
      <w:r w:rsidDel="00000000" w:rsidR="00000000" w:rsidRPr="00000000">
        <w:rPr>
          <w:b w:val="1"/>
          <w:color w:val="000000"/>
          <w:rtl w:val="0"/>
        </w:rPr>
        <w:t xml:space="preserve">2.4.a Wild Lipids Collection.</w:t>
      </w:r>
      <w:r w:rsidDel="00000000" w:rsidR="00000000" w:rsidRPr="00000000">
        <w:rPr>
          <w:color w:val="000000"/>
          <w:rtl w:val="0"/>
        </w:rPr>
        <w:t xml:space="preserve"> </w:t>
      </w:r>
      <w:r w:rsidDel="00000000" w:rsidR="00000000" w:rsidRPr="00000000">
        <w:rPr>
          <w:color w:val="000000"/>
          <w:highlight w:val="white"/>
          <w:rtl w:val="0"/>
        </w:rPr>
        <w:t xml:space="preserve">Krill were placed into the MOATs with an average temperature of 11.2°C.</w:t>
      </w:r>
      <w:r w:rsidDel="00000000" w:rsidR="00000000" w:rsidRPr="00000000">
        <w:rPr>
          <w:color w:val="000000"/>
          <w:rtl w:val="0"/>
        </w:rPr>
        <w:t xml:space="preserve"> </w:t>
      </w:r>
      <w:r w:rsidDel="00000000" w:rsidR="00000000" w:rsidRPr="00000000">
        <w:rPr>
          <w:color w:val="000000"/>
          <w:highlight w:val="white"/>
          <w:rtl w:val="0"/>
        </w:rPr>
        <w:t xml:space="preserve">Wild krill (</w:t>
      </w:r>
      <w:hyperlink r:id="rId29">
        <w:r w:rsidDel="00000000" w:rsidR="00000000" w:rsidRPr="00000000">
          <w:rPr>
            <w:color w:val="000000"/>
            <w:highlight w:val="white"/>
            <w:u w:val="single"/>
            <w:rtl w:val="0"/>
          </w:rPr>
          <w:t xml:space="preserve"> https://drive.google.com/open?id=1PfWFP_9ZL2iEncFJuBaBKzo1djh-Z2_K</w:t>
        </w:r>
      </w:hyperlink>
      <w:r w:rsidDel="00000000" w:rsidR="00000000" w:rsidRPr="00000000">
        <w:rPr>
          <w:color w:val="000000"/>
          <w:highlight w:val="white"/>
          <w:rtl w:val="0"/>
        </w:rPr>
        <w:t xml:space="preserve"> ) their weights were recorded, photographed, and telsons’ measured </w:t>
      </w:r>
    </w:p>
    <w:p w:rsidR="00000000" w:rsidDel="00000000" w:rsidP="00000000" w:rsidRDefault="00000000" w:rsidRPr="00000000" w14:paraId="000001FC">
      <w:pPr>
        <w:spacing w:after="240" w:lineRule="auto"/>
        <w:rPr>
          <w:color w:val="000000"/>
        </w:rPr>
      </w:pPr>
      <w:r w:rsidDel="00000000" w:rsidR="00000000" w:rsidRPr="00000000">
        <w:rPr>
          <w:color w:val="000000"/>
          <w:highlight w:val="white"/>
          <w:rtl w:val="0"/>
        </w:rPr>
        <w:t xml:space="preserve">(</w:t>
      </w:r>
      <w:hyperlink r:id="rId30">
        <w:r w:rsidDel="00000000" w:rsidR="00000000" w:rsidRPr="00000000">
          <w:rPr>
            <w:color w:val="000000"/>
            <w:highlight w:val="white"/>
            <w:u w:val="single"/>
            <w:rtl w:val="0"/>
          </w:rPr>
          <w:t xml:space="preserve"> https://drive.google.com/open?id=1_fVyinljlZk3ToDT2W1-0Vr80L8TunLu</w:t>
        </w:r>
      </w:hyperlink>
      <w:r w:rsidDel="00000000" w:rsidR="00000000" w:rsidRPr="00000000">
        <w:rPr>
          <w:color w:val="000000"/>
          <w:highlight w:val="white"/>
          <w:rtl w:val="0"/>
        </w:rPr>
        <w:t xml:space="preserve"> )</w:t>
      </w:r>
      <w:r w:rsidDel="00000000" w:rsidR="00000000" w:rsidRPr="00000000">
        <w:rPr>
          <w:rtl w:val="0"/>
        </w:rPr>
      </w:r>
    </w:p>
    <w:p w:rsidR="00000000" w:rsidDel="00000000" w:rsidP="00000000" w:rsidRDefault="00000000" w:rsidRPr="00000000" w14:paraId="000001FD">
      <w:pPr>
        <w:spacing w:after="240" w:before="240" w:lineRule="auto"/>
        <w:ind w:firstLine="720"/>
        <w:jc w:val="both"/>
        <w:rPr>
          <w:color w:val="000000"/>
        </w:rPr>
      </w:pPr>
      <w:r w:rsidDel="00000000" w:rsidR="00000000" w:rsidRPr="00000000">
        <w:rPr>
          <w:b w:val="1"/>
          <w:color w:val="000000"/>
          <w:highlight w:val="white"/>
          <w:rtl w:val="0"/>
        </w:rPr>
        <w:t xml:space="preserve">2.4.1a.</w:t>
      </w:r>
      <w:r w:rsidDel="00000000" w:rsidR="00000000" w:rsidRPr="00000000">
        <w:rPr>
          <w:color w:val="000000"/>
          <w:highlight w:val="white"/>
          <w:rtl w:val="0"/>
        </w:rPr>
        <w:t xml:space="preserve"> On September 9</w:t>
      </w:r>
      <w:r w:rsidDel="00000000" w:rsidR="00000000" w:rsidRPr="00000000">
        <w:rPr>
          <w:color w:val="000000"/>
          <w:highlight w:val="white"/>
          <w:vertAlign w:val="superscript"/>
          <w:rtl w:val="0"/>
        </w:rPr>
        <w:t xml:space="preserve">th</w:t>
      </w:r>
      <w:r w:rsidDel="00000000" w:rsidR="00000000" w:rsidRPr="00000000">
        <w:rPr>
          <w:color w:val="000000"/>
          <w:highlight w:val="white"/>
          <w:rtl w:val="0"/>
        </w:rPr>
        <w:t xml:space="preserve">, 2019 2 liters of sea water and collected Krill were not first put aside for lipids analysis. Team members began sorting directly once back at the lab. After 2-3 hours of sorting it became apparent that only smaller krill (presumed to weigh less than .0250grams) remained in coolers. Team members then chose not to spoon Krill out of the MOATs to hold for Lipids Analysis that following day.</w:t>
      </w:r>
      <w:r w:rsidDel="00000000" w:rsidR="00000000" w:rsidRPr="00000000">
        <w:rPr>
          <w:rtl w:val="0"/>
        </w:rPr>
      </w:r>
    </w:p>
    <w:p w:rsidR="00000000" w:rsidDel="00000000" w:rsidP="00000000" w:rsidRDefault="00000000" w:rsidRPr="00000000" w14:paraId="000001FE">
      <w:pPr>
        <w:spacing w:after="240" w:before="240" w:lineRule="auto"/>
        <w:ind w:firstLine="720"/>
        <w:jc w:val="both"/>
        <w:rPr>
          <w:color w:val="000000"/>
        </w:rPr>
      </w:pPr>
      <w:r w:rsidDel="00000000" w:rsidR="00000000" w:rsidRPr="00000000">
        <w:rPr>
          <w:b w:val="1"/>
          <w:color w:val="000000"/>
          <w:highlight w:val="white"/>
          <w:rtl w:val="0"/>
        </w:rPr>
        <w:t xml:space="preserve">2.4.1.b</w:t>
      </w:r>
      <w:r w:rsidDel="00000000" w:rsidR="00000000" w:rsidRPr="00000000">
        <w:rPr>
          <w:color w:val="000000"/>
          <w:highlight w:val="white"/>
          <w:rtl w:val="0"/>
        </w:rPr>
        <w:t xml:space="preserve"> All wild lipids analysis were taken from Krill collected during Day 2, September 10</w:t>
      </w:r>
      <w:r w:rsidDel="00000000" w:rsidR="00000000" w:rsidRPr="00000000">
        <w:rPr>
          <w:color w:val="000000"/>
          <w:highlight w:val="white"/>
          <w:vertAlign w:val="superscript"/>
          <w:rtl w:val="0"/>
        </w:rPr>
        <w:t xml:space="preserve">th</w:t>
      </w:r>
      <w:r w:rsidDel="00000000" w:rsidR="00000000" w:rsidRPr="00000000">
        <w:rPr>
          <w:color w:val="000000"/>
          <w:highlight w:val="white"/>
          <w:rtl w:val="0"/>
        </w:rPr>
        <w:t xml:space="preserve">, 2019 and processed on September 11</w:t>
      </w:r>
      <w:r w:rsidDel="00000000" w:rsidR="00000000" w:rsidRPr="00000000">
        <w:rPr>
          <w:color w:val="000000"/>
          <w:highlight w:val="white"/>
          <w:vertAlign w:val="superscript"/>
          <w:rtl w:val="0"/>
        </w:rPr>
        <w:t xml:space="preserve">th</w:t>
      </w:r>
      <w:r w:rsidDel="00000000" w:rsidR="00000000" w:rsidRPr="00000000">
        <w:rPr>
          <w:color w:val="000000"/>
          <w:highlight w:val="white"/>
          <w:rtl w:val="0"/>
        </w:rPr>
        <w:t xml:space="preserve">, 2019. Photos and measurements saved to google drive</w:t>
      </w:r>
      <w:hyperlink r:id="rId31">
        <w:r w:rsidDel="00000000" w:rsidR="00000000" w:rsidRPr="00000000">
          <w:rPr>
            <w:color w:val="000000"/>
            <w:highlight w:val="white"/>
            <w:u w:val="single"/>
            <w:rtl w:val="0"/>
          </w:rPr>
          <w:t xml:space="preserve"> https://drive.google.com/open?id=1PfWFP_9ZL2iEncFJuBaBKzo1djh-Z2_K</w:t>
        </w:r>
      </w:hyperlink>
      <w:r w:rsidDel="00000000" w:rsidR="00000000" w:rsidRPr="00000000">
        <w:rPr>
          <w:color w:val="000000"/>
          <w:highlight w:val="white"/>
          <w:rtl w:val="0"/>
        </w:rPr>
        <w:t xml:space="preserve">. </w:t>
      </w:r>
      <w:r w:rsidDel="00000000" w:rsidR="00000000" w:rsidRPr="00000000">
        <w:rPr>
          <w:color w:val="000000"/>
          <w:rtl w:val="0"/>
        </w:rPr>
        <w:t xml:space="preserve">Photos names were generated with the data and sequence of the krill processed to create the krill ID. </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Krill Husbandry</w:t>
      </w:r>
    </w:p>
    <w:p w:rsidR="00000000" w:rsidDel="00000000" w:rsidP="00000000" w:rsidRDefault="00000000" w:rsidRPr="00000000" w14:paraId="00000201">
      <w:pPr>
        <w:ind w:firstLine="720"/>
        <w:jc w:val="both"/>
        <w:rPr>
          <w:color w:val="000000"/>
        </w:rPr>
      </w:pPr>
      <w:r w:rsidDel="00000000" w:rsidR="00000000" w:rsidRPr="00000000">
        <w:rPr>
          <w:color w:val="000000"/>
          <w:rtl w:val="0"/>
        </w:rPr>
        <w:t xml:space="preserve">Krill Husbandry Overview- on Mondays and Thursdays the krill boxes were especially checked with the number of mortalities and molt presence. Species ID, gender, and telson length of each mortality in each MOAT were recorded. If there isn’t time to species ID, sex, and measure each krill, the krill were placed into  6-well wellplates in individual wells and preserved with 95% ethanol. The wellplate was labeled with the date and the MOATs number for later examination. This happened on two occasions throughout the study. Krill were in general, examined in detailed every sampling day. </w:t>
      </w:r>
    </w:p>
    <w:p w:rsidR="00000000" w:rsidDel="00000000" w:rsidP="00000000" w:rsidRDefault="00000000" w:rsidRPr="00000000" w14:paraId="00000202">
      <w:pPr>
        <w:ind w:firstLine="720"/>
        <w:jc w:val="both"/>
        <w:rPr>
          <w:b w:val="1"/>
        </w:rPr>
      </w:pP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203">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3.1.1  Feeding.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All krill will need to be fed daily with a solution of Instant Algae manually. Additionally, they will be fed every 3-4 days with artemia (Tuesdays and Fridays) and EZ Larvae (Mondays and Thursdays).  Target feeding time at or just </w:t>
      </w:r>
      <w:sdt>
        <w:sdtPr>
          <w:tag w:val="goog_rdk_203"/>
        </w:sdtPr>
        <w:sdtContent>
          <w:commentRangeStart w:id="47"/>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10:30 am, when the flow will turn off</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commentRangeEnd w:id="47"/>
      <w:r w:rsidDel="00000000" w:rsidR="00000000" w:rsidRPr="00000000">
        <w:commentReference w:id="47"/>
      </w:r>
      <w:r w:rsidDel="00000000" w:rsidR="00000000" w:rsidRPr="00000000">
        <w:rPr>
          <w:rtl w:val="0"/>
        </w:rPr>
      </w:r>
    </w:p>
    <w:p w:rsidR="00000000" w:rsidDel="00000000" w:rsidP="00000000" w:rsidRDefault="00000000" w:rsidRPr="00000000" w14:paraId="00000204">
      <w:pPr>
        <w:rPr>
          <w:color w:val="000000"/>
        </w:rPr>
      </w:pPr>
      <w:r w:rsidDel="00000000" w:rsidR="00000000" w:rsidRPr="00000000">
        <w:rPr>
          <w:b w:val="1"/>
          <w:color w:val="000000"/>
          <w:rtl w:val="0"/>
        </w:rPr>
        <w:t xml:space="preserve">3.1.1a Instant Algae and EZ Larvae</w:t>
      </w:r>
      <w:r w:rsidDel="00000000" w:rsidR="00000000" w:rsidRPr="00000000">
        <w:rPr>
          <w:color w:val="000000"/>
          <w:rtl w:val="0"/>
        </w:rPr>
        <w:t xml:space="preserve">: The solutions will need to be made with filtered seawater from one of the control treatment MOATS. The calculations below assume that 13 MOATS are(were) used in the experiment. See </w:t>
      </w:r>
      <w:hyperlink r:id="rId32">
        <w:r w:rsidDel="00000000" w:rsidR="00000000" w:rsidRPr="00000000">
          <w:rPr>
            <w:color w:val="000000"/>
            <w:u w:val="single"/>
            <w:rtl w:val="0"/>
          </w:rPr>
          <w:t xml:space="preserve">here</w:t>
        </w:r>
      </w:hyperlink>
      <w:r w:rsidDel="00000000" w:rsidR="00000000" w:rsidRPr="00000000">
        <w:rPr>
          <w:color w:val="000000"/>
          <w:rtl w:val="0"/>
        </w:rPr>
        <w:t xml:space="preserve"> for calculation details. </w:t>
      </w:r>
    </w:p>
    <w:p w:rsidR="00000000" w:rsidDel="00000000" w:rsidP="00000000" w:rsidRDefault="00000000" w:rsidRPr="00000000" w14:paraId="00000205">
      <w:pPr>
        <w:rPr>
          <w:color w:val="000000"/>
        </w:rPr>
      </w:pPr>
      <w:r w:rsidDel="00000000" w:rsidR="00000000" w:rsidRPr="00000000">
        <w:rPr>
          <w:rtl w:val="0"/>
        </w:rPr>
      </w:r>
    </w:p>
    <w:p w:rsidR="00000000" w:rsidDel="00000000" w:rsidP="00000000" w:rsidRDefault="00000000" w:rsidRPr="00000000" w14:paraId="00000206">
      <w:pPr>
        <w:ind w:firstLine="720"/>
        <w:rPr/>
      </w:pPr>
      <w:r w:rsidDel="00000000" w:rsidR="00000000" w:rsidRPr="00000000">
        <w:rPr>
          <w:b w:val="1"/>
          <w:color w:val="000000"/>
          <w:rtl w:val="0"/>
        </w:rPr>
        <w:t xml:space="preserve">3.1.2 Instant Algae:</w:t>
      </w:r>
      <w:r w:rsidDel="00000000" w:rsidR="00000000" w:rsidRPr="00000000">
        <w:rPr>
          <w:color w:val="000000"/>
          <w:rtl w:val="0"/>
        </w:rPr>
        <w:t xml:space="preserve"> Measure out 120 mL seawater and pour into to a small beaker. Add 6.9 mL Instant Algae (bottle in the fridge in artemia room) to the seawater. This will need to be sieved through a 20um screen. The solution will be thick and won’t sieve on its own. Add 5.25 ml to each moat every day. Put any unused solution in the fridge in the Artemia room</w:t>
      </w:r>
      <w:r w:rsidDel="00000000" w:rsidR="00000000" w:rsidRPr="00000000">
        <w:rPr>
          <w:rtl w:val="0"/>
        </w:rPr>
      </w:r>
    </w:p>
    <w:p w:rsidR="00000000" w:rsidDel="00000000" w:rsidP="00000000" w:rsidRDefault="00000000" w:rsidRPr="00000000" w14:paraId="00000207">
      <w:pPr>
        <w:spacing w:after="160" w:lineRule="auto"/>
        <w:rPr>
          <w:color w:val="000000"/>
        </w:rPr>
      </w:pPr>
      <w:r w:rsidDel="00000000" w:rsidR="00000000" w:rsidRPr="00000000">
        <w:rPr>
          <w:rtl w:val="0"/>
        </w:rPr>
      </w:r>
    </w:p>
    <w:p w:rsidR="00000000" w:rsidDel="00000000" w:rsidP="00000000" w:rsidRDefault="00000000" w:rsidRPr="00000000" w14:paraId="00000208">
      <w:pPr>
        <w:ind w:firstLine="720"/>
        <w:jc w:val="both"/>
        <w:rPr>
          <w:color w:val="000000"/>
        </w:rPr>
      </w:pPr>
      <w:r w:rsidDel="00000000" w:rsidR="00000000" w:rsidRPr="00000000">
        <w:rPr>
          <w:b w:val="1"/>
          <w:color w:val="000000"/>
          <w:rtl w:val="0"/>
        </w:rPr>
        <w:t xml:space="preserve">3.1.3. EZ Larvae: </w:t>
      </w:r>
      <w:r w:rsidDel="00000000" w:rsidR="00000000" w:rsidRPr="00000000">
        <w:rPr>
          <w:color w:val="000000"/>
          <w:rtl w:val="0"/>
        </w:rPr>
        <w:t xml:space="preserve">Measure out 59 mL seawater and pour into a small beaker. Measure out 5.72 mL EZ Larvae (bottle in the fridge in artemia room) using a small graduated cylinder and a funnel, and add to the seawater. Make sure to mix solution due to the solution clumping. Added 5 ml to each MOAT on Mondays and Thursdays. </w:t>
      </w:r>
    </w:p>
    <w:p w:rsidR="00000000" w:rsidDel="00000000" w:rsidP="00000000" w:rsidRDefault="00000000" w:rsidRPr="00000000" w14:paraId="00000209">
      <w:pPr>
        <w:ind w:firstLine="720"/>
        <w:jc w:val="both"/>
        <w:rPr/>
      </w:pPr>
      <w:r w:rsidDel="00000000" w:rsidR="00000000" w:rsidRPr="00000000">
        <w:rPr>
          <w:rtl w:val="0"/>
        </w:rPr>
      </w:r>
    </w:p>
    <w:p w:rsidR="00000000" w:rsidDel="00000000" w:rsidP="00000000" w:rsidRDefault="00000000" w:rsidRPr="00000000" w14:paraId="0000020A">
      <w:pPr>
        <w:ind w:firstLine="720"/>
        <w:jc w:val="both"/>
        <w:rPr/>
      </w:pPr>
      <w:r w:rsidDel="00000000" w:rsidR="00000000" w:rsidRPr="00000000">
        <w:rPr>
          <w:b w:val="1"/>
          <w:color w:val="000000"/>
          <w:rtl w:val="0"/>
        </w:rPr>
        <w:t xml:space="preserve">3.1.4 Artemia</w:t>
      </w:r>
      <w:r w:rsidDel="00000000" w:rsidR="00000000" w:rsidRPr="00000000">
        <w:rPr>
          <w:color w:val="000000"/>
          <w:rtl w:val="0"/>
        </w:rPr>
        <w:t xml:space="preserve">: Turn off air flow to artemia and let sit 5 minutes. Drain using 63 um sieve and concentrate into a small beaker (about  1L-1600mL). Add a bubbler to keep things aerated and well mixed. Put 1mL samples into 3 wells of a 6-well plate. If the artemia are highly concentrated, you can pull out 0.5 mL and double your count for each well. Put the plate under the dissecting scope and use the handheld counter to get a count of the number of artemia in each well. Average of the three was taken and then divided the average into 44,000 (this is how many milliliters are in each krill tank). This number will give the final amount of artemia solution to add to each MOATS. Assuming a good hatch, two cone’s worth of ½ TBSP artemia cysts was typically provide enough artemia for all the MOATS. The krill box is approximately 42 liters. This can vary up to 44 liters depending on clogged the screen on the front left-hand side of the Krill box. Scrub the mesh every sampling day to break up the artemia cyst and artemia-mort accumulation.</w:t>
      </w:r>
      <w:r w:rsidDel="00000000" w:rsidR="00000000" w:rsidRPr="00000000">
        <w:rPr>
          <w:rtl w:val="0"/>
        </w:rPr>
      </w:r>
    </w:p>
    <w:p w:rsidR="00000000" w:rsidDel="00000000" w:rsidP="00000000" w:rsidRDefault="00000000" w:rsidRPr="00000000" w14:paraId="0000020B">
      <w:pPr>
        <w:spacing w:after="160" w:lineRule="auto"/>
        <w:ind w:firstLine="720"/>
        <w:jc w:val="both"/>
        <w:rPr>
          <w:color w:val="000000"/>
        </w:rPr>
      </w:pPr>
      <w:r w:rsidDel="00000000" w:rsidR="00000000" w:rsidRPr="00000000">
        <w:rPr>
          <w:rtl w:val="0"/>
        </w:rPr>
      </w:r>
    </w:p>
    <w:p w:rsidR="00000000" w:rsidDel="00000000" w:rsidP="00000000" w:rsidRDefault="00000000" w:rsidRPr="00000000" w14:paraId="0000020C">
      <w:pPr>
        <w:spacing w:after="160" w:lineRule="auto"/>
        <w:jc w:val="center"/>
        <w:rPr/>
      </w:pPr>
      <w:r w:rsidDel="00000000" w:rsidR="00000000" w:rsidRPr="00000000">
        <w:rPr/>
        <w:drawing>
          <wp:inline distB="0" distT="0" distL="0" distR="0">
            <wp:extent cx="3304047" cy="1392571"/>
            <wp:effectExtent b="0" l="0" r="0" t="0"/>
            <wp:docPr id="102"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3304047" cy="1392571"/>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1"/>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Figure 3.1.4 Artemia Concentration Preparation Example.</w:t>
      </w:r>
    </w:p>
    <w:p w:rsidR="00000000" w:rsidDel="00000000" w:rsidP="00000000" w:rsidRDefault="00000000" w:rsidRPr="00000000" w14:paraId="0000020E">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3.1.4a Artemia Strategies.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Helpful during artemia feeding days is to use the 250mL jars to ready the individual MOATs prescribed volume of artemia. Keep the bubbler inside the large beaker as you pour out the “artemia solution” for concentration uniformity</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Pr>
        <w:drawing>
          <wp:inline distB="0" distT="0" distL="0" distR="0">
            <wp:extent cx="1384695" cy="1853661"/>
            <wp:effectExtent b="0" l="0" r="0" t="0"/>
            <wp:docPr id="105"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1384695" cy="1853661"/>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1"/>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Figure 3.1.4a Artemia Preparation Example with 250mL jars.</w:t>
      </w:r>
    </w:p>
    <w:p w:rsidR="00000000" w:rsidDel="00000000" w:rsidP="00000000" w:rsidRDefault="00000000" w:rsidRPr="00000000" w14:paraId="00000213">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14">
      <w:pPr>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Pr>
        <w:drawing>
          <wp:inline distB="0" distT="0" distL="0" distR="0">
            <wp:extent cx="1363862" cy="1823549"/>
            <wp:effectExtent b="0" l="0" r="0" t="0"/>
            <wp:docPr id="104"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1363862" cy="1823549"/>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jc w:val="center"/>
        <w:rPr/>
      </w:pPr>
      <w:r w:rsidDel="00000000" w:rsidR="00000000" w:rsidRPr="00000000">
        <w:rPr>
          <w:rtl w:val="0"/>
        </w:rPr>
      </w:r>
    </w:p>
    <w:p w:rsidR="00000000" w:rsidDel="00000000" w:rsidP="00000000" w:rsidRDefault="00000000" w:rsidRPr="00000000" w14:paraId="00000216">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1"/>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Figure 3.1.4b Artemia Preparation with Bubbler remaining in Beaker.</w:t>
      </w:r>
    </w:p>
    <w:p w:rsidR="00000000" w:rsidDel="00000000" w:rsidP="00000000" w:rsidRDefault="00000000" w:rsidRPr="00000000" w14:paraId="00000217">
      <w:pPr>
        <w:jc w:val="center"/>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218">
      <w:pPr>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Pr>
        <w:drawing>
          <wp:inline distB="0" distT="0" distL="0" distR="0">
            <wp:extent cx="1394462" cy="1394462"/>
            <wp:effectExtent b="0" l="0" r="0" t="0"/>
            <wp:docPr id="108"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rot="5400000">
                      <a:off x="0" y="0"/>
                      <a:ext cx="1394462" cy="1394462"/>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jc w:val="center"/>
        <w:rPr/>
      </w:pPr>
      <w:r w:rsidDel="00000000" w:rsidR="00000000" w:rsidRPr="00000000">
        <w:rPr>
          <w:rtl w:val="0"/>
        </w:rPr>
      </w:r>
    </w:p>
    <w:p w:rsidR="00000000" w:rsidDel="00000000" w:rsidP="00000000" w:rsidRDefault="00000000" w:rsidRPr="00000000" w14:paraId="0000021A">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1"/>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Figure 3.1.4c Artemia Preparation distributed into 250mL jars.</w:t>
      </w:r>
    </w:p>
    <w:p w:rsidR="00000000" w:rsidDel="00000000" w:rsidP="00000000" w:rsidRDefault="00000000" w:rsidRPr="00000000" w14:paraId="0000021B">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3.1.5 Food Storage.</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Food was not always prepared and feed the same day. Batches made ahead of time didn’t exceed 7days. Food made ahead of time didn’t stay in the refrigerator for more than a week. </w:t>
      </w: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3.1.1 Sampling and Cleaning.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general, on Mondays and Thursdays researcher(s) check(ed) and record(ed) the number of mortalities and record whether or not you observe molts. From the wild krill weights, Krill were large enough to sample twice a week on  Monday and Tuesdays. </w:t>
      </w:r>
    </w:p>
    <w:p w:rsidR="00000000" w:rsidDel="00000000" w:rsidP="00000000" w:rsidRDefault="00000000" w:rsidRPr="00000000" w14:paraId="0000021E">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F">
      <w:pPr>
        <w:jc w:val="both"/>
        <w:rPr>
          <w:color w:val="000000"/>
        </w:rPr>
      </w:pPr>
      <w:r w:rsidDel="00000000" w:rsidR="00000000" w:rsidRPr="00000000">
        <w:rPr>
          <w:b w:val="1"/>
          <w:color w:val="000000"/>
          <w:rtl w:val="0"/>
        </w:rPr>
        <w:t xml:space="preserve">3.1.1a Siphon Clean</w:t>
      </w:r>
      <w:r w:rsidDel="00000000" w:rsidR="00000000" w:rsidRPr="00000000">
        <w:rPr>
          <w:color w:val="000000"/>
          <w:rtl w:val="0"/>
        </w:rPr>
        <w:t xml:space="preserve">. “Morts” were collected while siphoning during cleaning. The entire acrylic animal box was checked for  morts since some would remain along the water line and others remained on the bottom. Team members checked the acrylic box and siphoned water samples for morts and molts. Molt presence was indicated as either yes, no; present, not present.  Morts were temporarily stored in 250mL jars before being collected into individual wells of a 6-well well-plate. While divided between MOATs in the well-plates the mort was photographed, species ID’ed, and measured. </w:t>
      </w:r>
      <w:r w:rsidDel="00000000" w:rsidR="00000000" w:rsidRPr="00000000">
        <w:rPr>
          <w:i w:val="1"/>
          <w:color w:val="000000"/>
          <w:rtl w:val="0"/>
        </w:rPr>
        <w:t xml:space="preserve">Early in experiment legs/exopods were photographed in detail in attempt to make sex determinations.</w:t>
      </w:r>
      <w:r w:rsidDel="00000000" w:rsidR="00000000" w:rsidRPr="00000000">
        <w:rPr>
          <w:rtl w:val="0"/>
        </w:rPr>
      </w:r>
    </w:p>
    <w:p w:rsidR="00000000" w:rsidDel="00000000" w:rsidP="00000000" w:rsidRDefault="00000000" w:rsidRPr="00000000" w14:paraId="00000220">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1">
      <w:pPr>
        <w:jc w:val="center"/>
        <w:rPr>
          <w:i w:val="1"/>
          <w:color w:val="38761d"/>
          <w:sz w:val="22"/>
          <w:szCs w:val="22"/>
        </w:rPr>
      </w:pPr>
      <w:r w:rsidDel="00000000" w:rsidR="00000000" w:rsidRPr="00000000">
        <w:rPr>
          <w:i w:val="1"/>
          <w:color w:val="38761d"/>
          <w:sz w:val="22"/>
          <w:szCs w:val="22"/>
        </w:rPr>
        <w:drawing>
          <wp:inline distB="0" distT="0" distL="0" distR="0">
            <wp:extent cx="3175149" cy="2372584"/>
            <wp:effectExtent b="0" l="0" r="0" t="0"/>
            <wp:docPr id="106" name="image43.png"/>
            <a:graphic>
              <a:graphicData uri="http://schemas.openxmlformats.org/drawingml/2006/picture">
                <pic:pic>
                  <pic:nvPicPr>
                    <pic:cNvPr id="0" name="image43.png"/>
                    <pic:cNvPicPr preferRelativeResize="0"/>
                  </pic:nvPicPr>
                  <pic:blipFill>
                    <a:blip r:embed="rId37"/>
                    <a:srcRect b="0" l="0" r="0" t="0"/>
                    <a:stretch>
                      <a:fillRect/>
                    </a:stretch>
                  </pic:blipFill>
                  <pic:spPr>
                    <a:xfrm>
                      <a:off x="0" y="0"/>
                      <a:ext cx="3175149" cy="2372584"/>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jc w:val="center"/>
        <w:rPr>
          <w:i w:val="1"/>
          <w:color w:val="38761d"/>
          <w:sz w:val="22"/>
          <w:szCs w:val="22"/>
        </w:rPr>
      </w:pPr>
      <w:r w:rsidDel="00000000" w:rsidR="00000000" w:rsidRPr="00000000">
        <w:rPr>
          <w:rtl w:val="0"/>
        </w:rPr>
      </w:r>
    </w:p>
    <w:p w:rsidR="00000000" w:rsidDel="00000000" w:rsidP="00000000" w:rsidRDefault="00000000" w:rsidRPr="00000000" w14:paraId="00000223">
      <w:pPr>
        <w:jc w:val="center"/>
        <w:rPr>
          <w:b w:val="1"/>
          <w:color w:val="000000"/>
        </w:rPr>
      </w:pPr>
      <w:r w:rsidDel="00000000" w:rsidR="00000000" w:rsidRPr="00000000">
        <w:rPr>
          <w:b w:val="1"/>
          <w:color w:val="000000"/>
          <w:rtl w:val="0"/>
        </w:rPr>
        <w:t xml:space="preserve">Figure 3.1.1a MORT Analysis</w:t>
      </w:r>
    </w:p>
    <w:p w:rsidR="00000000" w:rsidDel="00000000" w:rsidP="00000000" w:rsidRDefault="00000000" w:rsidRPr="00000000" w14:paraId="00000224">
      <w:pPr>
        <w:jc w:val="center"/>
        <w:rPr>
          <w:b w:val="1"/>
          <w:color w:val="000000"/>
        </w:rPr>
      </w:pPr>
      <w:r w:rsidDel="00000000" w:rsidR="00000000" w:rsidRPr="00000000">
        <w:rPr>
          <w:rtl w:val="0"/>
        </w:rPr>
      </w:r>
    </w:p>
    <w:p w:rsidR="00000000" w:rsidDel="00000000" w:rsidP="00000000" w:rsidRDefault="00000000" w:rsidRPr="00000000" w14:paraId="00000225">
      <w:pPr>
        <w:jc w:val="center"/>
        <w:rPr>
          <w:b w:val="1"/>
          <w:color w:val="000000"/>
        </w:rPr>
      </w:pPr>
      <w:r w:rsidDel="00000000" w:rsidR="00000000" w:rsidRPr="00000000">
        <w:rPr>
          <w:b w:val="1"/>
          <w:color w:val="000000"/>
          <w:rtl w:val="0"/>
        </w:rPr>
        <w:t xml:space="preserve"> </w:t>
      </w:r>
    </w:p>
    <w:p w:rsidR="00000000" w:rsidDel="00000000" w:rsidP="00000000" w:rsidRDefault="00000000" w:rsidRPr="00000000" w14:paraId="00000226">
      <w:pPr>
        <w:jc w:val="center"/>
        <w:rPr>
          <w:i w:val="1"/>
          <w:color w:val="38761d"/>
          <w:sz w:val="22"/>
          <w:szCs w:val="22"/>
        </w:rPr>
      </w:pPr>
      <w:r w:rsidDel="00000000" w:rsidR="00000000" w:rsidRPr="00000000">
        <w:rPr>
          <w:i w:val="1"/>
          <w:color w:val="38761d"/>
          <w:sz w:val="22"/>
          <w:szCs w:val="22"/>
        </w:rPr>
        <w:drawing>
          <wp:inline distB="0" distT="0" distL="0" distR="0">
            <wp:extent cx="1643532" cy="2187931"/>
            <wp:effectExtent b="0" l="0" r="0" t="0"/>
            <wp:docPr id="107" name="image45.png"/>
            <a:graphic>
              <a:graphicData uri="http://schemas.openxmlformats.org/drawingml/2006/picture">
                <pic:pic>
                  <pic:nvPicPr>
                    <pic:cNvPr id="0" name="image45.png"/>
                    <pic:cNvPicPr preferRelativeResize="0"/>
                  </pic:nvPicPr>
                  <pic:blipFill>
                    <a:blip r:embed="rId38"/>
                    <a:srcRect b="0" l="0" r="0" t="0"/>
                    <a:stretch>
                      <a:fillRect/>
                    </a:stretch>
                  </pic:blipFill>
                  <pic:spPr>
                    <a:xfrm>
                      <a:off x="0" y="0"/>
                      <a:ext cx="1643532" cy="2187931"/>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jc w:val="center"/>
        <w:rPr>
          <w:i w:val="1"/>
          <w:color w:val="38761d"/>
          <w:sz w:val="22"/>
          <w:szCs w:val="22"/>
        </w:rPr>
      </w:pPr>
      <w:r w:rsidDel="00000000" w:rsidR="00000000" w:rsidRPr="00000000">
        <w:rPr>
          <w:rtl w:val="0"/>
        </w:rPr>
      </w:r>
    </w:p>
    <w:p w:rsidR="00000000" w:rsidDel="00000000" w:rsidP="00000000" w:rsidRDefault="00000000" w:rsidRPr="00000000" w14:paraId="00000228">
      <w:pPr>
        <w:jc w:val="center"/>
        <w:rPr>
          <w:b w:val="1"/>
          <w:color w:val="000000"/>
        </w:rPr>
      </w:pPr>
      <w:r w:rsidDel="00000000" w:rsidR="00000000" w:rsidRPr="00000000">
        <w:rPr>
          <w:b w:val="1"/>
          <w:color w:val="000000"/>
          <w:rtl w:val="0"/>
        </w:rPr>
        <w:t xml:space="preserve">Figure 3.1.1b MORT Analysis, Sampling in 6-Well, Wellplates</w:t>
      </w:r>
    </w:p>
    <w:p w:rsidR="00000000" w:rsidDel="00000000" w:rsidP="00000000" w:rsidRDefault="00000000" w:rsidRPr="00000000" w14:paraId="00000229">
      <w:pPr>
        <w:jc w:val="center"/>
        <w:rPr/>
      </w:pPr>
      <w:r w:rsidDel="00000000" w:rsidR="00000000" w:rsidRPr="00000000">
        <w:rPr>
          <w:rtl w:val="0"/>
        </w:rPr>
      </w:r>
    </w:p>
    <w:p w:rsidR="00000000" w:rsidDel="00000000" w:rsidP="00000000" w:rsidRDefault="00000000" w:rsidRPr="00000000" w14:paraId="0000022A">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3.1.1b. Analysis with Morts.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Gender determination was attempted during every observation period but no sexually mature males were observed. Sex was not included as part of the end of the study experiment due to inability to identify genders. All observed krill were found to be Euphausia pacifica at every part of the study. MORTs were found in various stages of decay. For uniformity carcasses with the most intact tails were recorded as a MORT and counted. Datasheets would record species as N/A since rostrum to eyeball ratio couldn’t be characterized. When telson’s were damaged a score of N/A was given. </w:t>
      </w:r>
    </w:p>
    <w:p w:rsidR="00000000" w:rsidDel="00000000" w:rsidP="00000000" w:rsidRDefault="00000000" w:rsidRPr="00000000" w14:paraId="0000022B">
      <w:pPr>
        <w:spacing w:after="160" w:lineRule="auto"/>
        <w:rPr>
          <w:i w:val="1"/>
          <w:color w:val="000000"/>
        </w:rPr>
      </w:pPr>
      <w:r w:rsidDel="00000000" w:rsidR="00000000" w:rsidRPr="00000000">
        <w:rPr>
          <w:i w:val="1"/>
          <w:color w:val="000000"/>
          <w:rtl w:val="0"/>
        </w:rPr>
        <w:t xml:space="preserve">Link to datasheets on morts. </w:t>
      </w:r>
    </w:p>
    <w:p w:rsidR="00000000" w:rsidDel="00000000" w:rsidP="00000000" w:rsidRDefault="00000000" w:rsidRPr="00000000" w14:paraId="0000022C">
      <w:pPr>
        <w:spacing w:after="160" w:lineRule="auto"/>
        <w:rPr>
          <w:i w:val="1"/>
          <w:color w:val="000000"/>
        </w:rPr>
      </w:pPr>
      <w:hyperlink r:id="rId39">
        <w:r w:rsidDel="00000000" w:rsidR="00000000" w:rsidRPr="00000000">
          <w:rPr>
            <w:i w:val="1"/>
            <w:color w:val="000000"/>
            <w:u w:val="single"/>
            <w:rtl w:val="0"/>
          </w:rPr>
          <w:t xml:space="preserve">https://drive.google.com/open?id=12i4Im3GBM6g9361RBGFEzXVXqtx9ESNU</w:t>
        </w:r>
      </w:hyperlink>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F">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3.1.1c Photography and Processing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Measurements and pictures were taken with two different sets of computers/cameras/software and microscopes as better equipment and software became available. First Camera Assembly (Dates of use 09-11-19 to 09-26-19) LEICA MZ 75 microscope with OPTIX Cam Summit Series Camera with OPTIX CAM OC View Software package to photograph and measure krill. Second Camera Assembly (Dates of use 09-30-19 to 10-30-19) NIKON SMZ715T with Sony Camera manufactured by Imaging Source (DFK 33UX226c) and IC capture and measure software packages to photograph and measure krill.  Both were calibrated to the 10mm slide and no discernable difference  was found when MORTs were compared under both by comparing telson measurements of individual krill. </w:t>
      </w:r>
    </w:p>
    <w:p w:rsidR="00000000" w:rsidDel="00000000" w:rsidP="00000000" w:rsidRDefault="00000000" w:rsidRPr="00000000" w14:paraId="00000230">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3.1.1d Cleaning Concerns Throughout Study.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possible, do the cleaning before the water flow turns off, but most likely you won’t be removing too much water from the system. Make sure the lights are off and you have the red flashlight handy. Remove the lid of the MOATS and move the tube connected to the auto-pipette along the bottom of the box, sucking up old food, dead krill, and molts. Keep an eye on the pipette so it doesn’t flood. Make as many sweeps as necessary along the bottom, dumping the contents of the tube into a beaker or bucket. Once you’re satisfied that the MOATS is clean enough, replace the lid and examine the contents in the light. Note how many dead you find and whether or not molts are present. Transfer dead krill into a 6 well plate to be examined under the microscope, photographed, sexed, and measured. If there’s not enough time to examine them that day, preserve them to be studied at a later date. After they’ve been photographed, the dead krill can be discarded. After siphoning is complete and no dead krill are visible in the tank, wipe down the sides of the tank with a sponge or cloth to break up any bacterial growth on the walls and floor of the tank. </w:t>
      </w:r>
    </w:p>
    <w:p w:rsidR="00000000" w:rsidDel="00000000" w:rsidP="00000000" w:rsidRDefault="00000000" w:rsidRPr="00000000" w14:paraId="00000231">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2">
      <w:pPr>
        <w:spacing w:after="160" w:lineRule="auto"/>
        <w:ind w:firstLine="720"/>
        <w:jc w:val="both"/>
        <w:rPr/>
      </w:pPr>
      <w:r w:rsidDel="00000000" w:rsidR="00000000" w:rsidRPr="00000000">
        <w:rPr>
          <w:b w:val="1"/>
          <w:rtl w:val="0"/>
        </w:rPr>
        <w:t xml:space="preserve">3.1.1e Mortality Estimates &amp; Data Entry.</w:t>
      </w:r>
      <w:r w:rsidDel="00000000" w:rsidR="00000000" w:rsidRPr="00000000">
        <w:rPr>
          <w:color w:val="000000"/>
          <w:rtl w:val="0"/>
        </w:rPr>
        <w:t xml:space="preserve"> Mortality information needs to be entered every sampling day so that we know when enough krill have died to end the experiment. . </w:t>
      </w: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jc w:val="both"/>
        <w:rPr>
          <w:color w:val="000000"/>
        </w:rPr>
      </w:pPr>
      <w:r w:rsidDel="00000000" w:rsidR="00000000" w:rsidRPr="00000000">
        <w:rPr>
          <w:b w:val="1"/>
          <w:rtl w:val="0"/>
        </w:rPr>
        <w:t xml:space="preserve">3.1.2 Acclimation Period.</w:t>
      </w:r>
      <w:r w:rsidDel="00000000" w:rsidR="00000000" w:rsidRPr="00000000">
        <w:rPr>
          <w:rtl w:val="0"/>
        </w:rPr>
        <w:t xml:space="preserve"> </w:t>
      </w:r>
      <w:r w:rsidDel="00000000" w:rsidR="00000000" w:rsidRPr="00000000">
        <w:rPr>
          <w:color w:val="000000"/>
          <w:rtl w:val="0"/>
        </w:rPr>
        <w:t xml:space="preserve">Prior to the observation period while animals are under treatment, they will experience a 12 to13 day aquaria acclamation period at ambient conditions. Feeding, cleaning, and sampling will continue along the experiment timetable with the exception of dissolved oxygen sampling.  First DIC samples will be 24hrs after one complete cycle of day and night conditions at treatment. </w:t>
      </w:r>
    </w:p>
    <w:p w:rsidR="00000000" w:rsidDel="00000000" w:rsidP="00000000" w:rsidRDefault="00000000" w:rsidRPr="00000000" w14:paraId="00000235">
      <w:pPr>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236">
      <w:pPr>
        <w:jc w:val="both"/>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160" w:before="0" w:line="240" w:lineRule="auto"/>
        <w:ind w:left="360" w:right="0" w:hanging="36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Chemistry Variables</w:t>
      </w:r>
    </w:p>
    <w:p w:rsidR="00000000" w:rsidDel="00000000" w:rsidP="00000000" w:rsidRDefault="00000000" w:rsidRPr="00000000" w14:paraId="00000239">
      <w:pPr>
        <w:keepNext w:val="0"/>
        <w:keepLines w:val="0"/>
        <w:widowControl w:val="1"/>
        <w:numPr>
          <w:ilvl w:val="1"/>
          <w:numId w:val="6"/>
        </w:numPr>
        <w:pBdr>
          <w:top w:space="0" w:sz="0" w:val="nil"/>
          <w:left w:space="0" w:sz="0" w:val="nil"/>
          <w:bottom w:space="0" w:sz="0" w:val="nil"/>
          <w:right w:space="0" w:sz="0" w:val="nil"/>
          <w:between w:space="0" w:sz="0" w:val="nil"/>
        </w:pBdr>
        <w:shd w:fill="auto" w:val="clear"/>
        <w:spacing w:after="160" w:before="0" w:line="240" w:lineRule="auto"/>
        <w:ind w:left="108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Variables (Tolerances) &amp; Sampling Regime </w:t>
      </w:r>
    </w:p>
    <w:tbl>
      <w:tblPr>
        <w:tblStyle w:val="Table16"/>
        <w:tblW w:w="9350.0" w:type="dxa"/>
        <w:jc w:val="center"/>
        <w:tblLayout w:type="fixed"/>
        <w:tblLook w:val="0400"/>
      </w:tblPr>
      <w:tblGrid>
        <w:gridCol w:w="1245"/>
        <w:gridCol w:w="817"/>
        <w:gridCol w:w="1238"/>
        <w:gridCol w:w="1368"/>
        <w:gridCol w:w="1264"/>
        <w:gridCol w:w="1277"/>
        <w:gridCol w:w="1238"/>
        <w:gridCol w:w="903"/>
        <w:tblGridChange w:id="0">
          <w:tblGrid>
            <w:gridCol w:w="1245"/>
            <w:gridCol w:w="817"/>
            <w:gridCol w:w="1238"/>
            <w:gridCol w:w="1368"/>
            <w:gridCol w:w="1264"/>
            <w:gridCol w:w="1277"/>
            <w:gridCol w:w="1238"/>
            <w:gridCol w:w="903"/>
          </w:tblGrid>
        </w:tblGridChange>
      </w:tblGrid>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A">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B">
            <w:pPr>
              <w:jc w:val="center"/>
              <w:rPr/>
            </w:pPr>
            <w:r w:rsidDel="00000000" w:rsidR="00000000" w:rsidRPr="00000000">
              <w:rPr>
                <w:color w:val="000000"/>
                <w:sz w:val="18"/>
                <w:szCs w:val="18"/>
                <w:rtl w:val="0"/>
              </w:rPr>
              <w:t xml:space="preserve">Sunday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C">
            <w:pPr>
              <w:jc w:val="center"/>
              <w:rPr/>
            </w:pPr>
            <w:r w:rsidDel="00000000" w:rsidR="00000000" w:rsidRPr="00000000">
              <w:rPr>
                <w:color w:val="000000"/>
                <w:sz w:val="18"/>
                <w:szCs w:val="18"/>
                <w:rtl w:val="0"/>
              </w:rPr>
              <w:t xml:space="preserve">Monday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D">
            <w:pPr>
              <w:jc w:val="center"/>
              <w:rPr/>
            </w:pPr>
            <w:r w:rsidDel="00000000" w:rsidR="00000000" w:rsidRPr="00000000">
              <w:rPr>
                <w:color w:val="000000"/>
                <w:sz w:val="18"/>
                <w:szCs w:val="18"/>
                <w:rtl w:val="0"/>
              </w:rPr>
              <w:t xml:space="preserve">Tuesday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E">
            <w:pPr>
              <w:jc w:val="center"/>
              <w:rPr/>
            </w:pPr>
            <w:r w:rsidDel="00000000" w:rsidR="00000000" w:rsidRPr="00000000">
              <w:rPr>
                <w:color w:val="000000"/>
                <w:sz w:val="18"/>
                <w:szCs w:val="18"/>
                <w:rtl w:val="0"/>
              </w:rPr>
              <w:t xml:space="preserve">Wednesday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F">
            <w:pPr>
              <w:jc w:val="center"/>
              <w:rPr/>
            </w:pPr>
            <w:r w:rsidDel="00000000" w:rsidR="00000000" w:rsidRPr="00000000">
              <w:rPr>
                <w:color w:val="000000"/>
                <w:sz w:val="18"/>
                <w:szCs w:val="18"/>
                <w:rtl w:val="0"/>
              </w:rPr>
              <w:t xml:space="preserve">Thursday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0">
            <w:pPr>
              <w:jc w:val="center"/>
              <w:rPr/>
            </w:pPr>
            <w:r w:rsidDel="00000000" w:rsidR="00000000" w:rsidRPr="00000000">
              <w:rPr>
                <w:color w:val="000000"/>
                <w:sz w:val="18"/>
                <w:szCs w:val="18"/>
                <w:rtl w:val="0"/>
              </w:rPr>
              <w:t xml:space="preserve">Friday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1">
            <w:pPr>
              <w:jc w:val="center"/>
              <w:rPr/>
            </w:pPr>
            <w:r w:rsidDel="00000000" w:rsidR="00000000" w:rsidRPr="00000000">
              <w:rPr>
                <w:color w:val="000000"/>
                <w:sz w:val="18"/>
                <w:szCs w:val="18"/>
                <w:rtl w:val="0"/>
              </w:rPr>
              <w:t xml:space="preserve">Saturday</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fbe5d5" w:val="clear"/>
            <w:tcMar>
              <w:top w:w="0.0" w:type="dxa"/>
              <w:left w:w="108.0" w:type="dxa"/>
              <w:bottom w:w="0.0" w:type="dxa"/>
              <w:right w:w="108.0" w:type="dxa"/>
            </w:tcMar>
          </w:tcPr>
          <w:p w:rsidR="00000000" w:rsidDel="00000000" w:rsidP="00000000" w:rsidRDefault="00000000" w:rsidRPr="00000000" w14:paraId="00000242">
            <w:pPr>
              <w:jc w:val="center"/>
              <w:rPr/>
            </w:pPr>
            <w:r w:rsidDel="00000000" w:rsidR="00000000" w:rsidRPr="00000000">
              <w:rPr>
                <w:color w:val="000000"/>
                <w:sz w:val="18"/>
                <w:szCs w:val="18"/>
                <w:rtl w:val="0"/>
              </w:rPr>
              <w:t xml:space="preserve">Before 10:00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be5d5" w:val="clear"/>
            <w:tcMar>
              <w:top w:w="0.0" w:type="dxa"/>
              <w:left w:w="108.0" w:type="dxa"/>
              <w:bottom w:w="0.0" w:type="dxa"/>
              <w:right w:w="108.0" w:type="dxa"/>
            </w:tcMar>
          </w:tcPr>
          <w:p w:rsidR="00000000" w:rsidDel="00000000" w:rsidP="00000000" w:rsidRDefault="00000000" w:rsidRPr="00000000" w14:paraId="00000243">
            <w:pPr>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be5d5" w:val="clear"/>
            <w:tcMar>
              <w:top w:w="0.0" w:type="dxa"/>
              <w:left w:w="108.0" w:type="dxa"/>
              <w:bottom w:w="0.0" w:type="dxa"/>
              <w:right w:w="108.0" w:type="dxa"/>
            </w:tcMar>
          </w:tcPr>
          <w:p w:rsidR="00000000" w:rsidDel="00000000" w:rsidP="00000000" w:rsidRDefault="00000000" w:rsidRPr="00000000" w14:paraId="00000244">
            <w:pPr>
              <w:jc w:val="center"/>
              <w:rPr/>
            </w:pPr>
            <w:r w:rsidDel="00000000" w:rsidR="00000000" w:rsidRPr="00000000">
              <w:rPr>
                <w:color w:val="000000"/>
                <w:sz w:val="18"/>
                <w:szCs w:val="18"/>
                <w:rtl w:val="0"/>
              </w:rPr>
              <w:t xml:space="preserve">Check morts &amp; molts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be5d5" w:val="clear"/>
            <w:tcMar>
              <w:top w:w="0.0" w:type="dxa"/>
              <w:left w:w="108.0" w:type="dxa"/>
              <w:bottom w:w="0.0" w:type="dxa"/>
              <w:right w:w="108.0" w:type="dxa"/>
            </w:tcMar>
          </w:tcPr>
          <w:p w:rsidR="00000000" w:rsidDel="00000000" w:rsidP="00000000" w:rsidRDefault="00000000" w:rsidRPr="00000000" w14:paraId="00000245">
            <w:pPr>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be5d5" w:val="clear"/>
            <w:tcMar>
              <w:top w:w="0.0" w:type="dxa"/>
              <w:left w:w="108.0" w:type="dxa"/>
              <w:bottom w:w="0.0" w:type="dxa"/>
              <w:right w:w="108.0" w:type="dxa"/>
            </w:tcMar>
          </w:tcPr>
          <w:p w:rsidR="00000000" w:rsidDel="00000000" w:rsidP="00000000" w:rsidRDefault="00000000" w:rsidRPr="00000000" w14:paraId="00000246">
            <w:pPr>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be5d5" w:val="clear"/>
            <w:tcMar>
              <w:top w:w="0.0" w:type="dxa"/>
              <w:left w:w="108.0" w:type="dxa"/>
              <w:bottom w:w="0.0" w:type="dxa"/>
              <w:right w:w="108.0" w:type="dxa"/>
            </w:tcMar>
          </w:tcPr>
          <w:p w:rsidR="00000000" w:rsidDel="00000000" w:rsidP="00000000" w:rsidRDefault="00000000" w:rsidRPr="00000000" w14:paraId="00000247">
            <w:pPr>
              <w:jc w:val="center"/>
              <w:rPr/>
            </w:pPr>
            <w:r w:rsidDel="00000000" w:rsidR="00000000" w:rsidRPr="00000000">
              <w:rPr>
                <w:color w:val="000000"/>
                <w:sz w:val="18"/>
                <w:szCs w:val="18"/>
                <w:rtl w:val="0"/>
              </w:rPr>
              <w:t xml:space="preserve">Check morts &amp; molts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be5d5" w:val="clear"/>
            <w:tcMar>
              <w:top w:w="0.0" w:type="dxa"/>
              <w:left w:w="108.0" w:type="dxa"/>
              <w:bottom w:w="0.0" w:type="dxa"/>
              <w:right w:w="108.0" w:type="dxa"/>
            </w:tcMar>
          </w:tcPr>
          <w:p w:rsidR="00000000" w:rsidDel="00000000" w:rsidP="00000000" w:rsidRDefault="00000000" w:rsidRPr="00000000" w14:paraId="00000248">
            <w:pPr>
              <w:jc w:val="center"/>
              <w:rPr/>
            </w:pPr>
            <w:r w:rsidDel="00000000" w:rsidR="00000000" w:rsidRPr="00000000">
              <w:rPr>
                <w:color w:val="000000"/>
                <w:sz w:val="18"/>
                <w:szCs w:val="18"/>
                <w:rtl w:val="0"/>
              </w:rPr>
              <w:t xml:space="preserve">pH samples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be5d5" w:val="clear"/>
            <w:tcMar>
              <w:top w:w="0.0" w:type="dxa"/>
              <w:left w:w="108.0" w:type="dxa"/>
              <w:bottom w:w="0.0" w:type="dxa"/>
              <w:right w:w="108.0" w:type="dxa"/>
            </w:tcMar>
          </w:tcPr>
          <w:p w:rsidR="00000000" w:rsidDel="00000000" w:rsidP="00000000" w:rsidRDefault="00000000" w:rsidRPr="00000000" w14:paraId="00000249">
            <w:pPr>
              <w:jc w:val="center"/>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fbe5d5" w:val="clear"/>
            <w:tcMar>
              <w:top w:w="0.0" w:type="dxa"/>
              <w:left w:w="108.0" w:type="dxa"/>
              <w:bottom w:w="0.0" w:type="dxa"/>
              <w:right w:w="108.0" w:type="dxa"/>
            </w:tcMar>
          </w:tcPr>
          <w:p w:rsidR="00000000" w:rsidDel="00000000" w:rsidP="00000000" w:rsidRDefault="00000000" w:rsidRPr="00000000" w14:paraId="0000024A">
            <w:pPr>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be5d5" w:val="clear"/>
            <w:tcMar>
              <w:top w:w="0.0" w:type="dxa"/>
              <w:left w:w="108.0" w:type="dxa"/>
              <w:bottom w:w="0.0" w:type="dxa"/>
              <w:right w:w="108.0" w:type="dxa"/>
            </w:tcMar>
          </w:tcPr>
          <w:p w:rsidR="00000000" w:rsidDel="00000000" w:rsidP="00000000" w:rsidRDefault="00000000" w:rsidRPr="00000000" w14:paraId="0000024B">
            <w:pPr>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be5d5" w:val="clear"/>
            <w:tcMar>
              <w:top w:w="0.0" w:type="dxa"/>
              <w:left w:w="108.0" w:type="dxa"/>
              <w:bottom w:w="0.0" w:type="dxa"/>
              <w:right w:w="108.0" w:type="dxa"/>
            </w:tcMar>
          </w:tcPr>
          <w:p w:rsidR="00000000" w:rsidDel="00000000" w:rsidP="00000000" w:rsidRDefault="00000000" w:rsidRPr="00000000" w14:paraId="0000024C">
            <w:pPr>
              <w:jc w:val="center"/>
              <w:rPr/>
            </w:pPr>
            <w:r w:rsidDel="00000000" w:rsidR="00000000" w:rsidRPr="00000000">
              <w:rPr>
                <w:color w:val="000000"/>
                <w:sz w:val="18"/>
                <w:szCs w:val="18"/>
                <w:rtl w:val="0"/>
              </w:rPr>
              <w:t xml:space="preserve">Clean tanks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be5d5" w:val="clear"/>
            <w:tcMar>
              <w:top w:w="0.0" w:type="dxa"/>
              <w:left w:w="108.0" w:type="dxa"/>
              <w:bottom w:w="0.0" w:type="dxa"/>
              <w:right w:w="108.0" w:type="dxa"/>
            </w:tcMar>
          </w:tcPr>
          <w:p w:rsidR="00000000" w:rsidDel="00000000" w:rsidP="00000000" w:rsidRDefault="00000000" w:rsidRPr="00000000" w14:paraId="0000024D">
            <w:pPr>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be5d5" w:val="clear"/>
            <w:tcMar>
              <w:top w:w="0.0" w:type="dxa"/>
              <w:left w:w="108.0" w:type="dxa"/>
              <w:bottom w:w="0.0" w:type="dxa"/>
              <w:right w:w="108.0" w:type="dxa"/>
            </w:tcMar>
          </w:tcPr>
          <w:p w:rsidR="00000000" w:rsidDel="00000000" w:rsidP="00000000" w:rsidRDefault="00000000" w:rsidRPr="00000000" w14:paraId="0000024E">
            <w:pPr>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be5d5" w:val="clear"/>
            <w:tcMar>
              <w:top w:w="0.0" w:type="dxa"/>
              <w:left w:w="108.0" w:type="dxa"/>
              <w:bottom w:w="0.0" w:type="dxa"/>
              <w:right w:w="108.0" w:type="dxa"/>
            </w:tcMar>
          </w:tcPr>
          <w:p w:rsidR="00000000" w:rsidDel="00000000" w:rsidP="00000000" w:rsidRDefault="00000000" w:rsidRPr="00000000" w14:paraId="0000024F">
            <w:pPr>
              <w:jc w:val="center"/>
              <w:rPr/>
            </w:pPr>
            <w:r w:rsidDel="00000000" w:rsidR="00000000" w:rsidRPr="00000000">
              <w:rPr>
                <w:color w:val="000000"/>
                <w:sz w:val="18"/>
                <w:szCs w:val="18"/>
                <w:rtl w:val="0"/>
              </w:rPr>
              <w:t xml:space="preserve">Clean tanks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be5d5" w:val="clear"/>
            <w:tcMar>
              <w:top w:w="0.0" w:type="dxa"/>
              <w:left w:w="108.0" w:type="dxa"/>
              <w:bottom w:w="0.0" w:type="dxa"/>
              <w:right w:w="108.0" w:type="dxa"/>
            </w:tcMar>
          </w:tcPr>
          <w:p w:rsidR="00000000" w:rsidDel="00000000" w:rsidP="00000000" w:rsidRDefault="00000000" w:rsidRPr="00000000" w14:paraId="00000250">
            <w:pPr>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be5d5" w:val="clear"/>
            <w:tcMar>
              <w:top w:w="0.0" w:type="dxa"/>
              <w:left w:w="108.0" w:type="dxa"/>
              <w:bottom w:w="0.0" w:type="dxa"/>
              <w:right w:w="108.0" w:type="dxa"/>
            </w:tcMar>
          </w:tcPr>
          <w:p w:rsidR="00000000" w:rsidDel="00000000" w:rsidP="00000000" w:rsidRDefault="00000000" w:rsidRPr="00000000" w14:paraId="00000251">
            <w:pPr>
              <w:jc w:val="center"/>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fbe5d5" w:val="clear"/>
            <w:tcMar>
              <w:top w:w="0.0" w:type="dxa"/>
              <w:left w:w="108.0" w:type="dxa"/>
              <w:bottom w:w="0.0" w:type="dxa"/>
              <w:right w:w="108.0" w:type="dxa"/>
            </w:tcMar>
          </w:tcPr>
          <w:p w:rsidR="00000000" w:rsidDel="00000000" w:rsidP="00000000" w:rsidRDefault="00000000" w:rsidRPr="00000000" w14:paraId="00000252">
            <w:pPr>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be5d5" w:val="clear"/>
            <w:tcMar>
              <w:top w:w="0.0" w:type="dxa"/>
              <w:left w:w="108.0" w:type="dxa"/>
              <w:bottom w:w="0.0" w:type="dxa"/>
              <w:right w:w="108.0" w:type="dxa"/>
            </w:tcMar>
          </w:tcPr>
          <w:p w:rsidR="00000000" w:rsidDel="00000000" w:rsidP="00000000" w:rsidRDefault="00000000" w:rsidRPr="00000000" w14:paraId="00000253">
            <w:pPr>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be5d5" w:val="clear"/>
            <w:tcMar>
              <w:top w:w="0.0" w:type="dxa"/>
              <w:left w:w="108.0" w:type="dxa"/>
              <w:bottom w:w="0.0" w:type="dxa"/>
              <w:right w:w="108.0" w:type="dxa"/>
            </w:tcMar>
          </w:tcPr>
          <w:p w:rsidR="00000000" w:rsidDel="00000000" w:rsidP="00000000" w:rsidRDefault="00000000" w:rsidRPr="00000000" w14:paraId="00000254">
            <w:pPr>
              <w:jc w:val="center"/>
              <w:rPr/>
            </w:pPr>
            <w:r w:rsidDel="00000000" w:rsidR="00000000" w:rsidRPr="00000000">
              <w:rPr>
                <w:color w:val="000000"/>
                <w:sz w:val="18"/>
                <w:szCs w:val="18"/>
                <w:rtl w:val="0"/>
              </w:rPr>
              <w:t xml:space="preserve">Start Artemia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be5d5" w:val="clear"/>
            <w:tcMar>
              <w:top w:w="0.0" w:type="dxa"/>
              <w:left w:w="108.0" w:type="dxa"/>
              <w:bottom w:w="0.0" w:type="dxa"/>
              <w:right w:w="108.0" w:type="dxa"/>
            </w:tcMar>
          </w:tcPr>
          <w:p w:rsidR="00000000" w:rsidDel="00000000" w:rsidP="00000000" w:rsidRDefault="00000000" w:rsidRPr="00000000" w14:paraId="00000255">
            <w:pPr>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be5d5" w:val="clear"/>
            <w:tcMar>
              <w:top w:w="0.0" w:type="dxa"/>
              <w:left w:w="108.0" w:type="dxa"/>
              <w:bottom w:w="0.0" w:type="dxa"/>
              <w:right w:w="108.0" w:type="dxa"/>
            </w:tcMar>
          </w:tcPr>
          <w:p w:rsidR="00000000" w:rsidDel="00000000" w:rsidP="00000000" w:rsidRDefault="00000000" w:rsidRPr="00000000" w14:paraId="00000256">
            <w:pPr>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be5d5" w:val="clear"/>
            <w:tcMar>
              <w:top w:w="0.0" w:type="dxa"/>
              <w:left w:w="108.0" w:type="dxa"/>
              <w:bottom w:w="0.0" w:type="dxa"/>
              <w:right w:w="108.0" w:type="dxa"/>
            </w:tcMar>
          </w:tcPr>
          <w:p w:rsidR="00000000" w:rsidDel="00000000" w:rsidP="00000000" w:rsidRDefault="00000000" w:rsidRPr="00000000" w14:paraId="00000257">
            <w:pPr>
              <w:jc w:val="center"/>
              <w:rPr/>
            </w:pPr>
            <w:r w:rsidDel="00000000" w:rsidR="00000000" w:rsidRPr="00000000">
              <w:rPr>
                <w:color w:val="000000"/>
                <w:sz w:val="18"/>
                <w:szCs w:val="18"/>
                <w:rtl w:val="0"/>
              </w:rPr>
              <w:t xml:space="preserve">Start Artemia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be5d5" w:val="clear"/>
            <w:tcMar>
              <w:top w:w="0.0" w:type="dxa"/>
              <w:left w:w="108.0" w:type="dxa"/>
              <w:bottom w:w="0.0" w:type="dxa"/>
              <w:right w:w="108.0" w:type="dxa"/>
            </w:tcMar>
          </w:tcPr>
          <w:p w:rsidR="00000000" w:rsidDel="00000000" w:rsidP="00000000" w:rsidRDefault="00000000" w:rsidRPr="00000000" w14:paraId="00000258">
            <w:pPr>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be5d5" w:val="clear"/>
            <w:tcMar>
              <w:top w:w="0.0" w:type="dxa"/>
              <w:left w:w="108.0" w:type="dxa"/>
              <w:bottom w:w="0.0" w:type="dxa"/>
              <w:right w:w="108.0" w:type="dxa"/>
            </w:tcMar>
          </w:tcPr>
          <w:p w:rsidR="00000000" w:rsidDel="00000000" w:rsidP="00000000" w:rsidRDefault="00000000" w:rsidRPr="00000000" w14:paraId="00000259">
            <w:pPr>
              <w:jc w:val="center"/>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c5e0b3" w:val="clear"/>
            <w:tcMar>
              <w:top w:w="0.0" w:type="dxa"/>
              <w:left w:w="108.0" w:type="dxa"/>
              <w:bottom w:w="0.0" w:type="dxa"/>
              <w:right w:w="108.0" w:type="dxa"/>
            </w:tcMar>
          </w:tcPr>
          <w:p w:rsidR="00000000" w:rsidDel="00000000" w:rsidP="00000000" w:rsidRDefault="00000000" w:rsidRPr="00000000" w14:paraId="0000025A">
            <w:pPr>
              <w:jc w:val="center"/>
              <w:rPr/>
            </w:pPr>
            <w:r w:rsidDel="00000000" w:rsidR="00000000" w:rsidRPr="00000000">
              <w:rPr>
                <w:color w:val="000000"/>
                <w:sz w:val="18"/>
                <w:szCs w:val="18"/>
                <w:rtl w:val="0"/>
              </w:rPr>
              <w:t xml:space="preserve">At 12:30</w:t>
            </w:r>
            <w:r w:rsidDel="00000000" w:rsidR="00000000" w:rsidRPr="00000000">
              <w:rPr>
                <w:rtl w:val="0"/>
              </w:rPr>
            </w:r>
          </w:p>
          <w:p w:rsidR="00000000" w:rsidDel="00000000" w:rsidP="00000000" w:rsidRDefault="00000000" w:rsidRPr="00000000" w14:paraId="0000025B">
            <w:pPr>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c5e0b3" w:val="clear"/>
            <w:tcMar>
              <w:top w:w="0.0" w:type="dxa"/>
              <w:left w:w="108.0" w:type="dxa"/>
              <w:bottom w:w="0.0" w:type="dxa"/>
              <w:right w:w="108.0" w:type="dxa"/>
            </w:tcMar>
          </w:tcPr>
          <w:p w:rsidR="00000000" w:rsidDel="00000000" w:rsidP="00000000" w:rsidRDefault="00000000" w:rsidRPr="00000000" w14:paraId="0000025C">
            <w:pPr>
              <w:jc w:val="center"/>
              <w:rPr/>
            </w:pPr>
            <w:r w:rsidDel="00000000" w:rsidR="00000000" w:rsidRPr="00000000">
              <w:rPr>
                <w:color w:val="000000"/>
                <w:sz w:val="18"/>
                <w:szCs w:val="18"/>
                <w:rtl w:val="0"/>
              </w:rPr>
              <w:t xml:space="preserve">Instant Algae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c5e0b3" w:val="clear"/>
            <w:tcMar>
              <w:top w:w="0.0" w:type="dxa"/>
              <w:left w:w="108.0" w:type="dxa"/>
              <w:bottom w:w="0.0" w:type="dxa"/>
              <w:right w:w="108.0" w:type="dxa"/>
            </w:tcMar>
          </w:tcPr>
          <w:p w:rsidR="00000000" w:rsidDel="00000000" w:rsidP="00000000" w:rsidRDefault="00000000" w:rsidRPr="00000000" w14:paraId="0000025D">
            <w:pPr>
              <w:jc w:val="center"/>
              <w:rPr/>
            </w:pPr>
            <w:r w:rsidDel="00000000" w:rsidR="00000000" w:rsidRPr="00000000">
              <w:rPr>
                <w:color w:val="000000"/>
                <w:sz w:val="18"/>
                <w:szCs w:val="18"/>
                <w:rtl w:val="0"/>
              </w:rPr>
              <w:t xml:space="preserve">Instant Algae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c5e0b3" w:val="clear"/>
            <w:tcMar>
              <w:top w:w="0.0" w:type="dxa"/>
              <w:left w:w="108.0" w:type="dxa"/>
              <w:bottom w:w="0.0" w:type="dxa"/>
              <w:right w:w="108.0" w:type="dxa"/>
            </w:tcMar>
          </w:tcPr>
          <w:p w:rsidR="00000000" w:rsidDel="00000000" w:rsidP="00000000" w:rsidRDefault="00000000" w:rsidRPr="00000000" w14:paraId="0000025E">
            <w:pPr>
              <w:jc w:val="center"/>
              <w:rPr/>
            </w:pPr>
            <w:r w:rsidDel="00000000" w:rsidR="00000000" w:rsidRPr="00000000">
              <w:rPr>
                <w:color w:val="000000"/>
                <w:sz w:val="18"/>
                <w:szCs w:val="18"/>
                <w:rtl w:val="0"/>
              </w:rPr>
              <w:t xml:space="preserve">Instant Algae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c5e0b3" w:val="clear"/>
            <w:tcMar>
              <w:top w:w="0.0" w:type="dxa"/>
              <w:left w:w="108.0" w:type="dxa"/>
              <w:bottom w:w="0.0" w:type="dxa"/>
              <w:right w:w="108.0" w:type="dxa"/>
            </w:tcMar>
          </w:tcPr>
          <w:p w:rsidR="00000000" w:rsidDel="00000000" w:rsidP="00000000" w:rsidRDefault="00000000" w:rsidRPr="00000000" w14:paraId="0000025F">
            <w:pPr>
              <w:jc w:val="center"/>
              <w:rPr/>
            </w:pPr>
            <w:r w:rsidDel="00000000" w:rsidR="00000000" w:rsidRPr="00000000">
              <w:rPr>
                <w:color w:val="000000"/>
                <w:sz w:val="18"/>
                <w:szCs w:val="18"/>
                <w:rtl w:val="0"/>
              </w:rPr>
              <w:t xml:space="preserve">Instant Algae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c5e0b3" w:val="clear"/>
            <w:tcMar>
              <w:top w:w="0.0" w:type="dxa"/>
              <w:left w:w="108.0" w:type="dxa"/>
              <w:bottom w:w="0.0" w:type="dxa"/>
              <w:right w:w="108.0" w:type="dxa"/>
            </w:tcMar>
          </w:tcPr>
          <w:p w:rsidR="00000000" w:rsidDel="00000000" w:rsidP="00000000" w:rsidRDefault="00000000" w:rsidRPr="00000000" w14:paraId="00000260">
            <w:pPr>
              <w:jc w:val="center"/>
              <w:rPr/>
            </w:pPr>
            <w:r w:rsidDel="00000000" w:rsidR="00000000" w:rsidRPr="00000000">
              <w:rPr>
                <w:color w:val="000000"/>
                <w:sz w:val="18"/>
                <w:szCs w:val="18"/>
                <w:rtl w:val="0"/>
              </w:rPr>
              <w:t xml:space="preserve">Instant Algae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c5e0b3" w:val="clear"/>
            <w:tcMar>
              <w:top w:w="0.0" w:type="dxa"/>
              <w:left w:w="108.0" w:type="dxa"/>
              <w:bottom w:w="0.0" w:type="dxa"/>
              <w:right w:w="108.0" w:type="dxa"/>
            </w:tcMar>
          </w:tcPr>
          <w:p w:rsidR="00000000" w:rsidDel="00000000" w:rsidP="00000000" w:rsidRDefault="00000000" w:rsidRPr="00000000" w14:paraId="00000261">
            <w:pPr>
              <w:jc w:val="center"/>
              <w:rPr/>
            </w:pPr>
            <w:r w:rsidDel="00000000" w:rsidR="00000000" w:rsidRPr="00000000">
              <w:rPr>
                <w:color w:val="000000"/>
                <w:sz w:val="18"/>
                <w:szCs w:val="18"/>
                <w:rtl w:val="0"/>
              </w:rPr>
              <w:t xml:space="preserve">Instant Algae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c5e0b3" w:val="clear"/>
            <w:tcMar>
              <w:top w:w="0.0" w:type="dxa"/>
              <w:left w:w="108.0" w:type="dxa"/>
              <w:bottom w:w="0.0" w:type="dxa"/>
              <w:right w:w="108.0" w:type="dxa"/>
            </w:tcMar>
          </w:tcPr>
          <w:p w:rsidR="00000000" w:rsidDel="00000000" w:rsidP="00000000" w:rsidRDefault="00000000" w:rsidRPr="00000000" w14:paraId="00000262">
            <w:pPr>
              <w:jc w:val="center"/>
              <w:rPr/>
            </w:pPr>
            <w:r w:rsidDel="00000000" w:rsidR="00000000" w:rsidRPr="00000000">
              <w:rPr>
                <w:color w:val="000000"/>
                <w:sz w:val="18"/>
                <w:szCs w:val="18"/>
                <w:rtl w:val="0"/>
              </w:rPr>
              <w:t xml:space="preserve">Instant Algae</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9cc3e5" w:val="clear"/>
            <w:tcMar>
              <w:top w:w="0.0" w:type="dxa"/>
              <w:left w:w="108.0" w:type="dxa"/>
              <w:bottom w:w="0.0" w:type="dxa"/>
              <w:right w:w="108.0" w:type="dxa"/>
            </w:tcMar>
          </w:tcPr>
          <w:p w:rsidR="00000000" w:rsidDel="00000000" w:rsidP="00000000" w:rsidRDefault="00000000" w:rsidRPr="00000000" w14:paraId="00000263">
            <w:pPr>
              <w:jc w:val="center"/>
              <w:rPr/>
            </w:pPr>
            <w:r w:rsidDel="00000000" w:rsidR="00000000" w:rsidRPr="00000000">
              <w:rPr>
                <w:color w:val="000000"/>
                <w:sz w:val="18"/>
                <w:szCs w:val="18"/>
                <w:rtl w:val="0"/>
              </w:rPr>
              <w:t xml:space="preserve">After 12:30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cc3e5" w:val="clear"/>
            <w:tcMar>
              <w:top w:w="0.0" w:type="dxa"/>
              <w:left w:w="108.0" w:type="dxa"/>
              <w:bottom w:w="0.0" w:type="dxa"/>
              <w:right w:w="108.0" w:type="dxa"/>
            </w:tcMar>
          </w:tcPr>
          <w:p w:rsidR="00000000" w:rsidDel="00000000" w:rsidP="00000000" w:rsidRDefault="00000000" w:rsidRPr="00000000" w14:paraId="00000264">
            <w:pPr>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cc3e5" w:val="clear"/>
            <w:tcMar>
              <w:top w:w="0.0" w:type="dxa"/>
              <w:left w:w="108.0" w:type="dxa"/>
              <w:bottom w:w="0.0" w:type="dxa"/>
              <w:right w:w="108.0" w:type="dxa"/>
            </w:tcMar>
          </w:tcPr>
          <w:p w:rsidR="00000000" w:rsidDel="00000000" w:rsidP="00000000" w:rsidRDefault="00000000" w:rsidRPr="00000000" w14:paraId="00000265">
            <w:pPr>
              <w:jc w:val="center"/>
              <w:rPr/>
            </w:pPr>
            <w:r w:rsidDel="00000000" w:rsidR="00000000" w:rsidRPr="00000000">
              <w:rPr>
                <w:color w:val="000000"/>
                <w:sz w:val="18"/>
                <w:szCs w:val="18"/>
                <w:rtl w:val="0"/>
              </w:rPr>
              <w:t xml:space="preserve">EZ Larvae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cc3e5" w:val="clear"/>
            <w:tcMar>
              <w:top w:w="0.0" w:type="dxa"/>
              <w:left w:w="108.0" w:type="dxa"/>
              <w:bottom w:w="0.0" w:type="dxa"/>
              <w:right w:w="108.0" w:type="dxa"/>
            </w:tcMar>
          </w:tcPr>
          <w:p w:rsidR="00000000" w:rsidDel="00000000" w:rsidP="00000000" w:rsidRDefault="00000000" w:rsidRPr="00000000" w14:paraId="00000266">
            <w:pPr>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cc3e5" w:val="clear"/>
            <w:tcMar>
              <w:top w:w="0.0" w:type="dxa"/>
              <w:left w:w="108.0" w:type="dxa"/>
              <w:bottom w:w="0.0" w:type="dxa"/>
              <w:right w:w="108.0" w:type="dxa"/>
            </w:tcMar>
          </w:tcPr>
          <w:p w:rsidR="00000000" w:rsidDel="00000000" w:rsidP="00000000" w:rsidRDefault="00000000" w:rsidRPr="00000000" w14:paraId="00000267">
            <w:pPr>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cc3e5" w:val="clear"/>
            <w:tcMar>
              <w:top w:w="0.0" w:type="dxa"/>
              <w:left w:w="108.0" w:type="dxa"/>
              <w:bottom w:w="0.0" w:type="dxa"/>
              <w:right w:w="108.0" w:type="dxa"/>
            </w:tcMar>
          </w:tcPr>
          <w:p w:rsidR="00000000" w:rsidDel="00000000" w:rsidP="00000000" w:rsidRDefault="00000000" w:rsidRPr="00000000" w14:paraId="00000268">
            <w:pPr>
              <w:jc w:val="center"/>
              <w:rPr/>
            </w:pPr>
            <w:r w:rsidDel="00000000" w:rsidR="00000000" w:rsidRPr="00000000">
              <w:rPr>
                <w:color w:val="000000"/>
                <w:sz w:val="18"/>
                <w:szCs w:val="18"/>
                <w:rtl w:val="0"/>
              </w:rPr>
              <w:t xml:space="preserve">EZ Larvae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cc3e5" w:val="clear"/>
            <w:tcMar>
              <w:top w:w="0.0" w:type="dxa"/>
              <w:left w:w="108.0" w:type="dxa"/>
              <w:bottom w:w="0.0" w:type="dxa"/>
              <w:right w:w="108.0" w:type="dxa"/>
            </w:tcMar>
          </w:tcPr>
          <w:p w:rsidR="00000000" w:rsidDel="00000000" w:rsidP="00000000" w:rsidRDefault="00000000" w:rsidRPr="00000000" w14:paraId="00000269">
            <w:pPr>
              <w:jc w:val="center"/>
              <w:rPr/>
            </w:pPr>
            <w:r w:rsidDel="00000000" w:rsidR="00000000" w:rsidRPr="00000000">
              <w:rPr>
                <w:color w:val="000000"/>
                <w:sz w:val="18"/>
                <w:szCs w:val="18"/>
                <w:rtl w:val="0"/>
              </w:rPr>
              <w:t xml:space="preserve">Feed Artemia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cc3e5" w:val="clear"/>
            <w:tcMar>
              <w:top w:w="0.0" w:type="dxa"/>
              <w:left w:w="108.0" w:type="dxa"/>
              <w:bottom w:w="0.0" w:type="dxa"/>
              <w:right w:w="108.0" w:type="dxa"/>
            </w:tcMar>
          </w:tcPr>
          <w:p w:rsidR="00000000" w:rsidDel="00000000" w:rsidP="00000000" w:rsidRDefault="00000000" w:rsidRPr="00000000" w14:paraId="0000026A">
            <w:pPr>
              <w:jc w:val="center"/>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9cc3e5" w:val="clear"/>
            <w:tcMar>
              <w:top w:w="0.0" w:type="dxa"/>
              <w:left w:w="108.0" w:type="dxa"/>
              <w:bottom w:w="0.0" w:type="dxa"/>
              <w:right w:w="108.0" w:type="dxa"/>
            </w:tcMar>
          </w:tcPr>
          <w:p w:rsidR="00000000" w:rsidDel="00000000" w:rsidP="00000000" w:rsidRDefault="00000000" w:rsidRPr="00000000" w14:paraId="0000026B">
            <w:pPr>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cc3e5" w:val="clear"/>
            <w:tcMar>
              <w:top w:w="0.0" w:type="dxa"/>
              <w:left w:w="108.0" w:type="dxa"/>
              <w:bottom w:w="0.0" w:type="dxa"/>
              <w:right w:w="108.0" w:type="dxa"/>
            </w:tcMar>
          </w:tcPr>
          <w:p w:rsidR="00000000" w:rsidDel="00000000" w:rsidP="00000000" w:rsidRDefault="00000000" w:rsidRPr="00000000" w14:paraId="0000026C">
            <w:pPr>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cc3e5" w:val="clear"/>
            <w:tcMar>
              <w:top w:w="0.0" w:type="dxa"/>
              <w:left w:w="108.0" w:type="dxa"/>
              <w:bottom w:w="0.0" w:type="dxa"/>
              <w:right w:w="108.0" w:type="dxa"/>
            </w:tcMar>
          </w:tcPr>
          <w:p w:rsidR="00000000" w:rsidDel="00000000" w:rsidP="00000000" w:rsidRDefault="00000000" w:rsidRPr="00000000" w14:paraId="0000026D">
            <w:pPr>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cc3e5" w:val="clear"/>
            <w:tcMar>
              <w:top w:w="0.0" w:type="dxa"/>
              <w:left w:w="108.0" w:type="dxa"/>
              <w:bottom w:w="0.0" w:type="dxa"/>
              <w:right w:w="108.0" w:type="dxa"/>
            </w:tcMar>
          </w:tcPr>
          <w:p w:rsidR="00000000" w:rsidDel="00000000" w:rsidP="00000000" w:rsidRDefault="00000000" w:rsidRPr="00000000" w14:paraId="0000026E">
            <w:pPr>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cc3e5" w:val="clear"/>
            <w:tcMar>
              <w:top w:w="0.0" w:type="dxa"/>
              <w:left w:w="108.0" w:type="dxa"/>
              <w:bottom w:w="0.0" w:type="dxa"/>
              <w:right w:w="108.0" w:type="dxa"/>
            </w:tcMar>
          </w:tcPr>
          <w:p w:rsidR="00000000" w:rsidDel="00000000" w:rsidP="00000000" w:rsidRDefault="00000000" w:rsidRPr="00000000" w14:paraId="0000026F">
            <w:pPr>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cc3e5" w:val="clear"/>
            <w:tcMar>
              <w:top w:w="0.0" w:type="dxa"/>
              <w:left w:w="108.0" w:type="dxa"/>
              <w:bottom w:w="0.0" w:type="dxa"/>
              <w:right w:w="108.0" w:type="dxa"/>
            </w:tcMar>
          </w:tcPr>
          <w:p w:rsidR="00000000" w:rsidDel="00000000" w:rsidP="00000000" w:rsidRDefault="00000000" w:rsidRPr="00000000" w14:paraId="00000270">
            <w:pPr>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cc3e5" w:val="clear"/>
            <w:tcMar>
              <w:top w:w="0.0" w:type="dxa"/>
              <w:left w:w="108.0" w:type="dxa"/>
              <w:bottom w:w="0.0" w:type="dxa"/>
              <w:right w:w="108.0" w:type="dxa"/>
            </w:tcMar>
          </w:tcPr>
          <w:p w:rsidR="00000000" w:rsidDel="00000000" w:rsidP="00000000" w:rsidRDefault="00000000" w:rsidRPr="00000000" w14:paraId="00000271">
            <w:pPr>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cc3e5" w:val="clear"/>
            <w:tcMar>
              <w:top w:w="0.0" w:type="dxa"/>
              <w:left w:w="108.0" w:type="dxa"/>
              <w:bottom w:w="0.0" w:type="dxa"/>
              <w:right w:w="108.0" w:type="dxa"/>
            </w:tcMar>
          </w:tcPr>
          <w:p w:rsidR="00000000" w:rsidDel="00000000" w:rsidP="00000000" w:rsidRDefault="00000000" w:rsidRPr="00000000" w14:paraId="00000272">
            <w:pPr>
              <w:jc w:val="center"/>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9cc3e5" w:val="clear"/>
            <w:tcMar>
              <w:top w:w="0.0" w:type="dxa"/>
              <w:left w:w="108.0" w:type="dxa"/>
              <w:bottom w:w="0.0" w:type="dxa"/>
              <w:right w:w="108.0" w:type="dxa"/>
            </w:tcMar>
          </w:tcPr>
          <w:p w:rsidR="00000000" w:rsidDel="00000000" w:rsidP="00000000" w:rsidRDefault="00000000" w:rsidRPr="00000000" w14:paraId="00000273">
            <w:pPr>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cc3e5" w:val="clear"/>
            <w:tcMar>
              <w:top w:w="0.0" w:type="dxa"/>
              <w:left w:w="108.0" w:type="dxa"/>
              <w:bottom w:w="0.0" w:type="dxa"/>
              <w:right w:w="108.0" w:type="dxa"/>
            </w:tcMar>
          </w:tcPr>
          <w:p w:rsidR="00000000" w:rsidDel="00000000" w:rsidP="00000000" w:rsidRDefault="00000000" w:rsidRPr="00000000" w14:paraId="00000274">
            <w:pPr>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cc3e5" w:val="clear"/>
            <w:tcMar>
              <w:top w:w="0.0" w:type="dxa"/>
              <w:left w:w="108.0" w:type="dxa"/>
              <w:bottom w:w="0.0" w:type="dxa"/>
              <w:right w:w="108.0" w:type="dxa"/>
            </w:tcMar>
          </w:tcPr>
          <w:p w:rsidR="00000000" w:rsidDel="00000000" w:rsidP="00000000" w:rsidRDefault="00000000" w:rsidRPr="00000000" w14:paraId="00000275">
            <w:pPr>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cc3e5" w:val="clear"/>
            <w:tcMar>
              <w:top w:w="0.0" w:type="dxa"/>
              <w:left w:w="108.0" w:type="dxa"/>
              <w:bottom w:w="0.0" w:type="dxa"/>
              <w:right w:w="108.0" w:type="dxa"/>
            </w:tcMar>
          </w:tcPr>
          <w:p w:rsidR="00000000" w:rsidDel="00000000" w:rsidP="00000000" w:rsidRDefault="00000000" w:rsidRPr="00000000" w14:paraId="00000276">
            <w:pPr>
              <w:jc w:val="center"/>
              <w:rPr/>
            </w:pPr>
            <w:r w:rsidDel="00000000" w:rsidR="00000000" w:rsidRPr="00000000">
              <w:rPr>
                <w:color w:val="000000"/>
                <w:sz w:val="18"/>
                <w:szCs w:val="18"/>
                <w:rtl w:val="0"/>
              </w:rPr>
              <w:t xml:space="preserve">Feed Artemia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cc3e5" w:val="clear"/>
            <w:tcMar>
              <w:top w:w="0.0" w:type="dxa"/>
              <w:left w:w="108.0" w:type="dxa"/>
              <w:bottom w:w="0.0" w:type="dxa"/>
              <w:right w:w="108.0" w:type="dxa"/>
            </w:tcMar>
          </w:tcPr>
          <w:p w:rsidR="00000000" w:rsidDel="00000000" w:rsidP="00000000" w:rsidRDefault="00000000" w:rsidRPr="00000000" w14:paraId="00000277">
            <w:pPr>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cc3e5" w:val="clear"/>
            <w:tcMar>
              <w:top w:w="0.0" w:type="dxa"/>
              <w:left w:w="108.0" w:type="dxa"/>
              <w:bottom w:w="0.0" w:type="dxa"/>
              <w:right w:w="108.0" w:type="dxa"/>
            </w:tcMar>
          </w:tcPr>
          <w:p w:rsidR="00000000" w:rsidDel="00000000" w:rsidP="00000000" w:rsidRDefault="00000000" w:rsidRPr="00000000" w14:paraId="00000278">
            <w:pPr>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cc3e5" w:val="clear"/>
            <w:tcMar>
              <w:top w:w="0.0" w:type="dxa"/>
              <w:left w:w="108.0" w:type="dxa"/>
              <w:bottom w:w="0.0" w:type="dxa"/>
              <w:right w:w="108.0" w:type="dxa"/>
            </w:tcMar>
          </w:tcPr>
          <w:p w:rsidR="00000000" w:rsidDel="00000000" w:rsidP="00000000" w:rsidRDefault="00000000" w:rsidRPr="00000000" w14:paraId="00000279">
            <w:pPr>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cc3e5" w:val="clear"/>
            <w:tcMar>
              <w:top w:w="0.0" w:type="dxa"/>
              <w:left w:w="108.0" w:type="dxa"/>
              <w:bottom w:w="0.0" w:type="dxa"/>
              <w:right w:w="108.0" w:type="dxa"/>
            </w:tcMar>
          </w:tcPr>
          <w:p w:rsidR="00000000" w:rsidDel="00000000" w:rsidP="00000000" w:rsidRDefault="00000000" w:rsidRPr="00000000" w14:paraId="0000027A">
            <w:pPr>
              <w:jc w:val="center"/>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B">
            <w:pPr>
              <w:jc w:val="center"/>
              <w:rPr/>
            </w:pPr>
            <w:r w:rsidDel="00000000" w:rsidR="00000000" w:rsidRPr="00000000">
              <w:rPr>
                <w:color w:val="000000"/>
                <w:sz w:val="18"/>
                <w:szCs w:val="18"/>
                <w:rtl w:val="0"/>
              </w:rPr>
              <w:t xml:space="preserve">Whenever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C">
            <w:pPr>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D">
            <w:pPr>
              <w:jc w:val="center"/>
              <w:rPr/>
            </w:pPr>
            <w:r w:rsidDel="00000000" w:rsidR="00000000" w:rsidRPr="00000000">
              <w:rPr>
                <w:color w:val="000000"/>
                <w:sz w:val="18"/>
                <w:szCs w:val="18"/>
                <w:rtl w:val="0"/>
              </w:rPr>
              <w:t xml:space="preserve">Process sp. ID/sex/size samples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E">
            <w:pPr>
              <w:jc w:val="center"/>
              <w:rPr/>
            </w:pPr>
            <w:r w:rsidDel="00000000" w:rsidR="00000000" w:rsidRPr="00000000">
              <w:rPr>
                <w:color w:val="000000"/>
                <w:sz w:val="18"/>
                <w:szCs w:val="18"/>
                <w:rtl w:val="0"/>
              </w:rPr>
              <w:t xml:space="preserve">Process sp. ID/sex/size samples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F">
            <w:pPr>
              <w:jc w:val="center"/>
              <w:rPr/>
            </w:pPr>
            <w:r w:rsidDel="00000000" w:rsidR="00000000" w:rsidRPr="00000000">
              <w:rPr>
                <w:color w:val="000000"/>
                <w:sz w:val="18"/>
                <w:szCs w:val="18"/>
                <w:rtl w:val="0"/>
              </w:rPr>
              <w:t xml:space="preserve">Process sp. ID/sex/size samples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0">
            <w:pPr>
              <w:jc w:val="center"/>
              <w:rPr/>
            </w:pPr>
            <w:r w:rsidDel="00000000" w:rsidR="00000000" w:rsidRPr="00000000">
              <w:rPr>
                <w:color w:val="000000"/>
                <w:sz w:val="18"/>
                <w:szCs w:val="18"/>
                <w:rtl w:val="0"/>
              </w:rPr>
              <w:t xml:space="preserve">Process sp. ID/sex/size samples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1">
            <w:pPr>
              <w:jc w:val="center"/>
              <w:rPr/>
            </w:pPr>
            <w:r w:rsidDel="00000000" w:rsidR="00000000" w:rsidRPr="00000000">
              <w:rPr>
                <w:color w:val="000000"/>
                <w:sz w:val="18"/>
                <w:szCs w:val="18"/>
                <w:rtl w:val="0"/>
              </w:rPr>
              <w:t xml:space="preserve">Process sp. ID/sex/size samples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2">
            <w:pPr>
              <w:jc w:val="center"/>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3">
            <w:pPr>
              <w:jc w:val="center"/>
              <w:rPr>
                <w:color w:val="000000"/>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4">
            <w:pPr>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5">
            <w:pPr>
              <w:jc w:val="center"/>
              <w:rPr>
                <w:color w:val="000000"/>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6">
            <w:pPr>
              <w:jc w:val="center"/>
              <w:rPr>
                <w:color w:val="000000"/>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7">
            <w:pPr>
              <w:jc w:val="center"/>
              <w:rPr>
                <w:color w:val="000000"/>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8">
            <w:pPr>
              <w:jc w:val="center"/>
              <w:rPr>
                <w:color w:val="000000"/>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9">
            <w:pPr>
              <w:jc w:val="center"/>
              <w:rPr>
                <w:color w:val="000000"/>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A">
            <w:pPr>
              <w:jc w:val="center"/>
              <w:rPr/>
            </w:pPr>
            <w:r w:rsidDel="00000000" w:rsidR="00000000" w:rsidRPr="00000000">
              <w:rPr>
                <w:rtl w:val="0"/>
              </w:rPr>
            </w:r>
          </w:p>
        </w:tc>
      </w:tr>
      <w:tr>
        <w:tc>
          <w:tcPr>
            <w:gridSpan w:val="8"/>
            <w:tcBorders>
              <w:top w:color="000000" w:space="0" w:sz="4" w:val="single"/>
              <w:left w:color="000000" w:space="0" w:sz="4" w:val="single"/>
              <w:bottom w:color="000000" w:space="0" w:sz="4" w:val="single"/>
              <w:right w:color="000000" w:space="0" w:sz="4" w:val="single"/>
            </w:tcBorders>
            <w:shd w:fill="bfbfbf" w:val="clear"/>
            <w:tcMar>
              <w:top w:w="0.0" w:type="dxa"/>
              <w:left w:w="108.0" w:type="dxa"/>
              <w:bottom w:w="0.0" w:type="dxa"/>
              <w:right w:w="108.0" w:type="dxa"/>
            </w:tcMar>
          </w:tcPr>
          <w:p w:rsidR="00000000" w:rsidDel="00000000" w:rsidP="00000000" w:rsidRDefault="00000000" w:rsidRPr="00000000" w14:paraId="0000028B">
            <w:pPr>
              <w:jc w:val="center"/>
              <w:rPr/>
            </w:pPr>
            <w:r w:rsidDel="00000000" w:rsidR="00000000" w:rsidRPr="00000000">
              <w:rPr>
                <w:rtl w:val="0"/>
              </w:rPr>
              <w:t xml:space="preserve">S</w:t>
            </w:r>
            <w:r w:rsidDel="00000000" w:rsidR="00000000" w:rsidRPr="00000000">
              <w:rPr>
                <w:shd w:fill="bfbfbf" w:val="clear"/>
                <w:rtl w:val="0"/>
              </w:rPr>
              <w:t xml:space="preserve">ampling</w:t>
            </w:r>
            <w:r w:rsidDel="00000000" w:rsidR="00000000" w:rsidRPr="00000000">
              <w:rPr>
                <w:rtl w:val="0"/>
              </w:rPr>
            </w:r>
          </w:p>
        </w:tc>
      </w:tr>
      <w:tr>
        <w:trPr>
          <w:trHeight w:val="1134" w:hRule="atLeast"/>
        </w:trPr>
        <w:tc>
          <w:tcPr>
            <w:tcBorders>
              <w:top w:color="000000" w:space="0" w:sz="4" w:val="single"/>
              <w:left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93">
            <w:pPr>
              <w:jc w:val="center"/>
              <w:rPr>
                <w:color w:val="000000"/>
                <w:sz w:val="18"/>
                <w:szCs w:val="18"/>
              </w:rPr>
            </w:pPr>
            <w:r w:rsidDel="00000000" w:rsidR="00000000" w:rsidRPr="00000000">
              <w:rPr>
                <w:color w:val="000000"/>
                <w:sz w:val="18"/>
                <w:szCs w:val="18"/>
                <w:rtl w:val="0"/>
              </w:rPr>
              <w:t xml:space="preserve">Morning Samples period before 10:30</w:t>
            </w:r>
          </w:p>
        </w:tc>
        <w:tc>
          <w:tcPr>
            <w:tcBorders>
              <w:top w:color="000000" w:space="0" w:sz="4" w:val="single"/>
              <w:left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94">
            <w:pPr>
              <w:jc w:val="center"/>
              <w:rPr/>
            </w:pPr>
            <w:r w:rsidDel="00000000" w:rsidR="00000000" w:rsidRPr="00000000">
              <w:rPr>
                <w:rtl w:val="0"/>
              </w:rPr>
              <w:t xml:space="preserve">n/a</w:t>
            </w:r>
          </w:p>
        </w:tc>
        <w:tc>
          <w:tcPr>
            <w:tcBorders>
              <w:top w:color="000000" w:space="0" w:sz="4" w:val="single"/>
              <w:left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95">
            <w:pPr>
              <w:jc w:val="center"/>
              <w:rPr>
                <w:color w:val="000000"/>
                <w:sz w:val="18"/>
                <w:szCs w:val="18"/>
              </w:rPr>
            </w:pPr>
            <w:r w:rsidDel="00000000" w:rsidR="00000000" w:rsidRPr="00000000">
              <w:rPr>
                <w:color w:val="000000"/>
                <w:sz w:val="18"/>
                <w:szCs w:val="18"/>
                <w:rtl w:val="0"/>
              </w:rPr>
              <w:t xml:space="preserve">Low Do Samples</w:t>
            </w:r>
          </w:p>
          <w:p w:rsidR="00000000" w:rsidDel="00000000" w:rsidP="00000000" w:rsidRDefault="00000000" w:rsidRPr="00000000" w14:paraId="00000296">
            <w:pPr>
              <w:jc w:val="center"/>
              <w:rPr>
                <w:color w:val="000000"/>
                <w:sz w:val="18"/>
                <w:szCs w:val="18"/>
              </w:rPr>
            </w:pPr>
            <w:r w:rsidDel="00000000" w:rsidR="00000000" w:rsidRPr="00000000">
              <w:rPr>
                <w:color w:val="000000"/>
                <w:sz w:val="18"/>
                <w:szCs w:val="18"/>
                <w:rtl w:val="0"/>
              </w:rPr>
              <w:t xml:space="preserve">(1/2 of MOATs)</w:t>
            </w:r>
          </w:p>
        </w:tc>
        <w:tc>
          <w:tcPr>
            <w:tcBorders>
              <w:top w:color="000000" w:space="0" w:sz="4" w:val="single"/>
              <w:left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97">
            <w:pPr>
              <w:jc w:val="center"/>
              <w:rPr>
                <w:color w:val="000000"/>
                <w:sz w:val="18"/>
                <w:szCs w:val="18"/>
              </w:rPr>
            </w:pPr>
            <w:r w:rsidDel="00000000" w:rsidR="00000000" w:rsidRPr="00000000">
              <w:rPr>
                <w:color w:val="000000"/>
                <w:sz w:val="18"/>
                <w:szCs w:val="18"/>
                <w:rtl w:val="0"/>
              </w:rPr>
              <w:t xml:space="preserve">Current &amp; Ambient  Conditions pH samples</w:t>
            </w:r>
          </w:p>
          <w:p w:rsidR="00000000" w:rsidDel="00000000" w:rsidP="00000000" w:rsidRDefault="00000000" w:rsidRPr="00000000" w14:paraId="00000298">
            <w:pPr>
              <w:jc w:val="center"/>
              <w:rPr>
                <w:color w:val="000000"/>
                <w:sz w:val="18"/>
                <w:szCs w:val="18"/>
              </w:rPr>
            </w:pPr>
            <w:r w:rsidDel="00000000" w:rsidR="00000000" w:rsidRPr="00000000">
              <w:rPr>
                <w:rtl w:val="0"/>
              </w:rPr>
            </w:r>
          </w:p>
        </w:tc>
        <w:tc>
          <w:tcPr>
            <w:tcBorders>
              <w:top w:color="000000" w:space="0" w:sz="4" w:val="single"/>
              <w:left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99">
            <w:pPr>
              <w:jc w:val="center"/>
              <w:rPr>
                <w:color w:val="000000"/>
                <w:sz w:val="18"/>
                <w:szCs w:val="18"/>
              </w:rPr>
            </w:pPr>
            <w:r w:rsidDel="00000000" w:rsidR="00000000" w:rsidRPr="00000000">
              <w:rPr>
                <w:color w:val="000000"/>
                <w:sz w:val="18"/>
                <w:szCs w:val="18"/>
                <w:rtl w:val="0"/>
              </w:rPr>
              <w:t xml:space="preserve">Low Do Samples</w:t>
            </w:r>
          </w:p>
          <w:p w:rsidR="00000000" w:rsidDel="00000000" w:rsidP="00000000" w:rsidRDefault="00000000" w:rsidRPr="00000000" w14:paraId="0000029A">
            <w:pPr>
              <w:jc w:val="center"/>
              <w:rPr>
                <w:color w:val="000000"/>
                <w:sz w:val="18"/>
                <w:szCs w:val="18"/>
              </w:rPr>
            </w:pPr>
            <w:r w:rsidDel="00000000" w:rsidR="00000000" w:rsidRPr="00000000">
              <w:rPr>
                <w:color w:val="000000"/>
                <w:sz w:val="18"/>
                <w:szCs w:val="18"/>
                <w:rtl w:val="0"/>
              </w:rPr>
              <w:t xml:space="preserve">(1/2 of MOATs)</w:t>
            </w:r>
          </w:p>
        </w:tc>
        <w:tc>
          <w:tcPr>
            <w:tcBorders>
              <w:top w:color="000000" w:space="0" w:sz="4" w:val="single"/>
              <w:left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9B">
            <w:pPr>
              <w:jc w:val="center"/>
              <w:rPr>
                <w:color w:val="000000"/>
                <w:sz w:val="18"/>
                <w:szCs w:val="18"/>
              </w:rPr>
            </w:pPr>
            <w:r w:rsidDel="00000000" w:rsidR="00000000" w:rsidRPr="00000000">
              <w:rPr>
                <w:color w:val="000000"/>
                <w:sz w:val="18"/>
                <w:szCs w:val="18"/>
                <w:rtl w:val="0"/>
              </w:rPr>
              <w:t xml:space="preserve">High Temp Conditions pH samples</w:t>
            </w:r>
          </w:p>
        </w:tc>
        <w:tc>
          <w:tcPr>
            <w:tcBorders>
              <w:top w:color="000000" w:space="0" w:sz="4" w:val="single"/>
              <w:left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9C">
            <w:pPr>
              <w:rPr>
                <w:color w:val="000000"/>
                <w:sz w:val="18"/>
                <w:szCs w:val="18"/>
              </w:rPr>
            </w:pPr>
            <w:r w:rsidDel="00000000" w:rsidR="00000000" w:rsidRPr="00000000">
              <w:rPr>
                <w:color w:val="000000"/>
                <w:sz w:val="18"/>
                <w:szCs w:val="18"/>
                <w:rtl w:val="0"/>
              </w:rPr>
              <w:t xml:space="preserve">Make up if needed ** (DO)</w:t>
            </w:r>
          </w:p>
          <w:p w:rsidR="00000000" w:rsidDel="00000000" w:rsidP="00000000" w:rsidRDefault="00000000" w:rsidRPr="00000000" w14:paraId="0000029D">
            <w:pPr>
              <w:rPr>
                <w:color w:val="000000"/>
                <w:sz w:val="18"/>
                <w:szCs w:val="18"/>
              </w:rPr>
            </w:pPr>
            <w:r w:rsidDel="00000000" w:rsidR="00000000" w:rsidRPr="00000000">
              <w:rPr>
                <w:color w:val="000000"/>
                <w:sz w:val="18"/>
                <w:szCs w:val="18"/>
                <w:rtl w:val="0"/>
              </w:rPr>
              <w:t xml:space="preserve">All Change pH samples </w:t>
            </w:r>
          </w:p>
        </w:tc>
        <w:tc>
          <w:tcPr>
            <w:tcBorders>
              <w:top w:color="000000" w:space="0" w:sz="4" w:val="single"/>
              <w:left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9E">
            <w:pPr>
              <w:jc w:val="center"/>
              <w:rPr/>
            </w:pPr>
            <w:r w:rsidDel="00000000" w:rsidR="00000000" w:rsidRPr="00000000">
              <w:rPr>
                <w:rtl w:val="0"/>
              </w:rPr>
              <w:t xml:space="preserve">n/a</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9F">
            <w:pPr>
              <w:jc w:val="center"/>
              <w:rPr>
                <w:color w:val="000000"/>
                <w:sz w:val="18"/>
                <w:szCs w:val="18"/>
              </w:rPr>
            </w:pPr>
            <w:r w:rsidDel="00000000" w:rsidR="00000000" w:rsidRPr="00000000">
              <w:rPr>
                <w:color w:val="000000"/>
                <w:sz w:val="18"/>
                <w:szCs w:val="18"/>
                <w:rtl w:val="0"/>
              </w:rPr>
              <w:t xml:space="preserve">Work Day Ramp Period 10:00-12:30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A0">
            <w:pPr>
              <w:jc w:val="center"/>
              <w:rPr/>
            </w:pPr>
            <w:r w:rsidDel="00000000" w:rsidR="00000000" w:rsidRPr="00000000">
              <w:rPr>
                <w:rtl w:val="0"/>
              </w:rPr>
              <w:t xml:space="preserve">n/a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A1">
            <w:pPr>
              <w:jc w:val="center"/>
              <w:rPr>
                <w:color w:val="000000"/>
                <w:sz w:val="18"/>
                <w:szCs w:val="18"/>
              </w:rPr>
            </w:pPr>
            <w:r w:rsidDel="00000000" w:rsidR="00000000" w:rsidRPr="00000000">
              <w:rPr>
                <w:color w:val="000000"/>
                <w:sz w:val="18"/>
                <w:szCs w:val="18"/>
                <w:rtl w:val="0"/>
              </w:rPr>
              <w:t xml:space="preserve">n/a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A2">
            <w:pPr>
              <w:jc w:val="center"/>
              <w:rPr>
                <w:color w:val="000000"/>
                <w:sz w:val="18"/>
                <w:szCs w:val="18"/>
              </w:rPr>
            </w:pPr>
            <w:r w:rsidDel="00000000" w:rsidR="00000000" w:rsidRPr="00000000">
              <w:rPr>
                <w:color w:val="000000"/>
                <w:sz w:val="18"/>
                <w:szCs w:val="18"/>
                <w:rtl w:val="0"/>
              </w:rPr>
              <w:t xml:space="preserve">n/a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A3">
            <w:pPr>
              <w:jc w:val="center"/>
              <w:rPr>
                <w:color w:val="000000"/>
                <w:sz w:val="18"/>
                <w:szCs w:val="18"/>
              </w:rPr>
            </w:pPr>
            <w:r w:rsidDel="00000000" w:rsidR="00000000" w:rsidRPr="00000000">
              <w:rPr>
                <w:color w:val="000000"/>
                <w:sz w:val="18"/>
                <w:szCs w:val="18"/>
                <w:rtl w:val="0"/>
              </w:rPr>
              <w:t xml:space="preserve">n/a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A4">
            <w:pPr>
              <w:jc w:val="center"/>
              <w:rPr>
                <w:color w:val="000000"/>
                <w:sz w:val="18"/>
                <w:szCs w:val="18"/>
              </w:rPr>
            </w:pPr>
            <w:r w:rsidDel="00000000" w:rsidR="00000000" w:rsidRPr="00000000">
              <w:rPr>
                <w:color w:val="000000"/>
                <w:sz w:val="18"/>
                <w:szCs w:val="18"/>
                <w:rtl w:val="0"/>
              </w:rPr>
              <w:t xml:space="preserve">n/a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A5">
            <w:pPr>
              <w:jc w:val="center"/>
              <w:rPr>
                <w:color w:val="000000"/>
                <w:sz w:val="18"/>
                <w:szCs w:val="18"/>
              </w:rPr>
            </w:pPr>
            <w:r w:rsidDel="00000000" w:rsidR="00000000" w:rsidRPr="00000000">
              <w:rPr>
                <w:color w:val="000000"/>
                <w:sz w:val="18"/>
                <w:szCs w:val="18"/>
                <w:rtl w:val="0"/>
              </w:rPr>
              <w:t xml:space="preserve">n/a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A6">
            <w:pPr>
              <w:jc w:val="center"/>
              <w:rPr/>
            </w:pPr>
            <w:r w:rsidDel="00000000" w:rsidR="00000000" w:rsidRPr="00000000">
              <w:rPr>
                <w:rtl w:val="0"/>
              </w:rPr>
              <w:t xml:space="preserve">n/a</w:t>
            </w:r>
          </w:p>
        </w:tc>
      </w:tr>
      <w:tr>
        <w:trPr>
          <w:trHeight w:val="1134" w:hRule="atLeast"/>
        </w:trPr>
        <w:tc>
          <w:tcPr>
            <w:tcBorders>
              <w:top w:color="000000" w:space="0" w:sz="4" w:val="single"/>
              <w:left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A7">
            <w:pPr>
              <w:jc w:val="center"/>
              <w:rPr>
                <w:color w:val="000000"/>
                <w:sz w:val="18"/>
                <w:szCs w:val="18"/>
              </w:rPr>
            </w:pPr>
            <w:r w:rsidDel="00000000" w:rsidR="00000000" w:rsidRPr="00000000">
              <w:rPr>
                <w:color w:val="000000"/>
                <w:sz w:val="18"/>
                <w:szCs w:val="18"/>
                <w:rtl w:val="0"/>
              </w:rPr>
              <w:t xml:space="preserve">Afternoon Samples- after 12:30</w:t>
            </w:r>
          </w:p>
        </w:tc>
        <w:tc>
          <w:tcPr>
            <w:tcBorders>
              <w:top w:color="000000" w:space="0" w:sz="4" w:val="single"/>
              <w:left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A8">
            <w:pPr>
              <w:jc w:val="center"/>
              <w:rPr/>
            </w:pPr>
            <w:r w:rsidDel="00000000" w:rsidR="00000000" w:rsidRPr="00000000">
              <w:rPr>
                <w:rtl w:val="0"/>
              </w:rPr>
              <w:t xml:space="preserve">n/a</w:t>
            </w:r>
          </w:p>
        </w:tc>
        <w:tc>
          <w:tcPr>
            <w:tcBorders>
              <w:top w:color="000000" w:space="0" w:sz="4" w:val="single"/>
              <w:left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A9">
            <w:pPr>
              <w:jc w:val="center"/>
              <w:rPr>
                <w:color w:val="000000"/>
                <w:sz w:val="18"/>
                <w:szCs w:val="18"/>
              </w:rPr>
            </w:pPr>
            <w:r w:rsidDel="00000000" w:rsidR="00000000" w:rsidRPr="00000000">
              <w:rPr>
                <w:color w:val="000000"/>
                <w:sz w:val="18"/>
                <w:szCs w:val="18"/>
                <w:rtl w:val="0"/>
              </w:rPr>
              <w:t xml:space="preserve">High DO Samples</w:t>
            </w:r>
          </w:p>
          <w:p w:rsidR="00000000" w:rsidDel="00000000" w:rsidP="00000000" w:rsidRDefault="00000000" w:rsidRPr="00000000" w14:paraId="000002AA">
            <w:pPr>
              <w:jc w:val="center"/>
              <w:rPr>
                <w:color w:val="000000"/>
                <w:sz w:val="18"/>
                <w:szCs w:val="18"/>
              </w:rPr>
            </w:pPr>
            <w:r w:rsidDel="00000000" w:rsidR="00000000" w:rsidRPr="00000000">
              <w:rPr>
                <w:color w:val="000000"/>
                <w:sz w:val="18"/>
                <w:szCs w:val="18"/>
                <w:rtl w:val="0"/>
              </w:rPr>
              <w:t xml:space="preserve">(1/2 of MOATs)</w:t>
            </w:r>
          </w:p>
        </w:tc>
        <w:tc>
          <w:tcPr>
            <w:tcBorders>
              <w:top w:color="000000" w:space="0" w:sz="4" w:val="single"/>
              <w:left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AB">
            <w:pPr>
              <w:jc w:val="center"/>
              <w:rPr>
                <w:color w:val="000000"/>
                <w:sz w:val="18"/>
                <w:szCs w:val="18"/>
              </w:rPr>
            </w:pPr>
            <w:r w:rsidDel="00000000" w:rsidR="00000000" w:rsidRPr="00000000">
              <w:rPr>
                <w:color w:val="000000"/>
                <w:sz w:val="18"/>
                <w:szCs w:val="18"/>
                <w:rtl w:val="0"/>
              </w:rPr>
              <w:t xml:space="preserve">Current &amp; Ambient  Conditions pH samples</w:t>
            </w:r>
          </w:p>
          <w:p w:rsidR="00000000" w:rsidDel="00000000" w:rsidP="00000000" w:rsidRDefault="00000000" w:rsidRPr="00000000" w14:paraId="000002AC">
            <w:pPr>
              <w:jc w:val="center"/>
              <w:rPr>
                <w:color w:val="000000"/>
                <w:sz w:val="18"/>
                <w:szCs w:val="18"/>
              </w:rPr>
            </w:pPr>
            <w:r w:rsidDel="00000000" w:rsidR="00000000" w:rsidRPr="00000000">
              <w:rPr>
                <w:rtl w:val="0"/>
              </w:rPr>
            </w:r>
          </w:p>
        </w:tc>
        <w:tc>
          <w:tcPr>
            <w:tcBorders>
              <w:top w:color="000000" w:space="0" w:sz="4" w:val="single"/>
              <w:left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AD">
            <w:pPr>
              <w:jc w:val="center"/>
              <w:rPr>
                <w:color w:val="000000"/>
                <w:sz w:val="18"/>
                <w:szCs w:val="18"/>
              </w:rPr>
            </w:pPr>
            <w:r w:rsidDel="00000000" w:rsidR="00000000" w:rsidRPr="00000000">
              <w:rPr>
                <w:color w:val="000000"/>
                <w:sz w:val="18"/>
                <w:szCs w:val="18"/>
                <w:rtl w:val="0"/>
              </w:rPr>
              <w:t xml:space="preserve">High DO Samples</w:t>
            </w:r>
          </w:p>
          <w:p w:rsidR="00000000" w:rsidDel="00000000" w:rsidP="00000000" w:rsidRDefault="00000000" w:rsidRPr="00000000" w14:paraId="000002AE">
            <w:pPr>
              <w:jc w:val="center"/>
              <w:rPr>
                <w:color w:val="000000"/>
                <w:sz w:val="18"/>
                <w:szCs w:val="18"/>
              </w:rPr>
            </w:pPr>
            <w:r w:rsidDel="00000000" w:rsidR="00000000" w:rsidRPr="00000000">
              <w:rPr>
                <w:color w:val="000000"/>
                <w:sz w:val="18"/>
                <w:szCs w:val="18"/>
                <w:rtl w:val="0"/>
              </w:rPr>
              <w:t xml:space="preserve">(1/2 of MOATs)</w:t>
            </w:r>
          </w:p>
        </w:tc>
        <w:tc>
          <w:tcPr>
            <w:tcBorders>
              <w:top w:color="000000" w:space="0" w:sz="4" w:val="single"/>
              <w:left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AF">
            <w:pPr>
              <w:jc w:val="center"/>
              <w:rPr>
                <w:color w:val="000000"/>
                <w:sz w:val="18"/>
                <w:szCs w:val="18"/>
              </w:rPr>
            </w:pPr>
            <w:r w:rsidDel="00000000" w:rsidR="00000000" w:rsidRPr="00000000">
              <w:rPr>
                <w:color w:val="000000"/>
                <w:sz w:val="18"/>
                <w:szCs w:val="18"/>
                <w:rtl w:val="0"/>
              </w:rPr>
              <w:t xml:space="preserve">High Temp Conditions pH samples</w:t>
            </w:r>
          </w:p>
        </w:tc>
        <w:tc>
          <w:tcPr>
            <w:tcBorders>
              <w:top w:color="000000" w:space="0" w:sz="4" w:val="single"/>
              <w:left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B0">
            <w:pPr>
              <w:jc w:val="center"/>
              <w:rPr>
                <w:color w:val="000000"/>
                <w:sz w:val="18"/>
                <w:szCs w:val="18"/>
              </w:rPr>
            </w:pPr>
            <w:r w:rsidDel="00000000" w:rsidR="00000000" w:rsidRPr="00000000">
              <w:rPr>
                <w:color w:val="000000"/>
                <w:sz w:val="18"/>
                <w:szCs w:val="18"/>
                <w:rtl w:val="0"/>
              </w:rPr>
              <w:t xml:space="preserve">Make up if needed **(DO)</w:t>
            </w:r>
          </w:p>
          <w:p w:rsidR="00000000" w:rsidDel="00000000" w:rsidP="00000000" w:rsidRDefault="00000000" w:rsidRPr="00000000" w14:paraId="000002B1">
            <w:pPr>
              <w:jc w:val="center"/>
              <w:rPr>
                <w:color w:val="000000"/>
                <w:sz w:val="18"/>
                <w:szCs w:val="18"/>
              </w:rPr>
            </w:pPr>
            <w:r w:rsidDel="00000000" w:rsidR="00000000" w:rsidRPr="00000000">
              <w:rPr>
                <w:color w:val="000000"/>
                <w:sz w:val="18"/>
                <w:szCs w:val="18"/>
                <w:rtl w:val="0"/>
              </w:rPr>
              <w:t xml:space="preserve">All Change pH samples</w:t>
            </w:r>
          </w:p>
        </w:tc>
        <w:tc>
          <w:tcPr>
            <w:tcBorders>
              <w:top w:color="000000" w:space="0" w:sz="4" w:val="single"/>
              <w:left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B2">
            <w:pPr>
              <w:jc w:val="center"/>
              <w:rPr/>
            </w:pPr>
            <w:r w:rsidDel="00000000" w:rsidR="00000000" w:rsidRPr="00000000">
              <w:rPr>
                <w:rtl w:val="0"/>
              </w:rPr>
              <w:t xml:space="preserve">n/a</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3">
            <w:pPr>
              <w:jc w:val="center"/>
              <w:rPr>
                <w:rFonts w:ascii="Arial" w:cs="Arial" w:eastAsia="Arial" w:hAnsi="Arial"/>
                <w:color w:val="000000"/>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4">
            <w:pPr>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5">
            <w:pPr>
              <w:jc w:val="center"/>
              <w:rPr>
                <w:rFonts w:ascii="Arial" w:cs="Arial" w:eastAsia="Arial" w:hAnsi="Arial"/>
                <w:color w:val="000000"/>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6">
            <w:pPr>
              <w:jc w:val="center"/>
              <w:rPr>
                <w:rFonts w:ascii="Arial" w:cs="Arial" w:eastAsia="Arial" w:hAnsi="Arial"/>
                <w:color w:val="000000"/>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7">
            <w:pPr>
              <w:jc w:val="center"/>
              <w:rPr>
                <w:rFonts w:ascii="Arial" w:cs="Arial" w:eastAsia="Arial" w:hAnsi="Arial"/>
                <w:color w:val="000000"/>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8">
            <w:pPr>
              <w:jc w:val="center"/>
              <w:rPr>
                <w:rFonts w:ascii="Arial" w:cs="Arial" w:eastAsia="Arial" w:hAnsi="Arial"/>
                <w:color w:val="000000"/>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9">
            <w:pPr>
              <w:jc w:val="center"/>
              <w:rPr>
                <w:rFonts w:ascii="Arial" w:cs="Arial" w:eastAsia="Arial" w:hAnsi="Arial"/>
                <w:color w:val="000000"/>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A">
            <w:pPr>
              <w:jc w:val="center"/>
              <w:rPr/>
            </w:pPr>
            <w:r w:rsidDel="00000000" w:rsidR="00000000" w:rsidRPr="00000000">
              <w:rPr>
                <w:rtl w:val="0"/>
              </w:rPr>
            </w:r>
          </w:p>
        </w:tc>
      </w:tr>
    </w:tbl>
    <w:p w:rsidR="00000000" w:rsidDel="00000000" w:rsidP="00000000" w:rsidRDefault="00000000" w:rsidRPr="00000000" w14:paraId="000002BB">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4.1 Sampling and Feeding Regime</w:t>
      </w:r>
    </w:p>
    <w:p w:rsidR="00000000" w:rsidDel="00000000" w:rsidP="00000000" w:rsidRDefault="00000000" w:rsidRPr="00000000" w14:paraId="000002BC">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D">
      <w:pPr>
        <w:rPr/>
      </w:pPr>
      <w:r w:rsidDel="00000000" w:rsidR="00000000" w:rsidRPr="00000000">
        <w:rPr>
          <w:b w:val="1"/>
          <w:color w:val="000000"/>
          <w:rtl w:val="0"/>
        </w:rPr>
        <w:t xml:space="preserve">4.1.1 DIC sampling – Start. </w:t>
      </w:r>
      <w:r w:rsidDel="00000000" w:rsidR="00000000" w:rsidRPr="00000000">
        <w:rPr>
          <w:color w:val="000000"/>
          <w:rtl w:val="0"/>
        </w:rPr>
        <w:t xml:space="preserve">2 DIC samples from each treatment will be taken at the beginning and the end of the experiment.</w:t>
      </w:r>
      <w:r w:rsidDel="00000000" w:rsidR="00000000" w:rsidRPr="00000000">
        <w:rPr>
          <w:rtl w:val="0"/>
        </w:rPr>
      </w:r>
    </w:p>
    <w:p w:rsidR="00000000" w:rsidDel="00000000" w:rsidP="00000000" w:rsidRDefault="00000000" w:rsidRPr="00000000" w14:paraId="000002BE">
      <w:pPr>
        <w:rPr>
          <w:b w:val="1"/>
          <w:color w:val="000000"/>
        </w:rPr>
      </w:pPr>
      <w:r w:rsidDel="00000000" w:rsidR="00000000" w:rsidRPr="00000000">
        <w:rPr>
          <w:rtl w:val="0"/>
        </w:rPr>
      </w:r>
    </w:p>
    <w:p w:rsidR="00000000" w:rsidDel="00000000" w:rsidP="00000000" w:rsidRDefault="00000000" w:rsidRPr="00000000" w14:paraId="000002BF">
      <w:pPr>
        <w:rPr>
          <w:color w:val="000000"/>
        </w:rPr>
      </w:pPr>
      <w:r w:rsidDel="00000000" w:rsidR="00000000" w:rsidRPr="00000000">
        <w:rPr>
          <w:b w:val="1"/>
          <w:color w:val="000000"/>
          <w:rtl w:val="0"/>
        </w:rPr>
        <w:t xml:space="preserve">4.1.2 Acclimation Period Sampling. </w:t>
      </w:r>
      <w:r w:rsidDel="00000000" w:rsidR="00000000" w:rsidRPr="00000000">
        <w:rPr>
          <w:color w:val="000000"/>
          <w:rtl w:val="0"/>
        </w:rPr>
        <w:t xml:space="preserve">Team members</w:t>
      </w:r>
      <w:r w:rsidDel="00000000" w:rsidR="00000000" w:rsidRPr="00000000">
        <w:rPr>
          <w:b w:val="1"/>
          <w:color w:val="000000"/>
          <w:rtl w:val="0"/>
        </w:rPr>
        <w:t xml:space="preserve"> </w:t>
      </w:r>
      <w:r w:rsidDel="00000000" w:rsidR="00000000" w:rsidRPr="00000000">
        <w:rPr>
          <w:color w:val="000000"/>
          <w:rtl w:val="0"/>
        </w:rPr>
        <w:t xml:space="preserve">sampled throughout the acclimation period to confirm what the krill are experiencing against the probes. </w:t>
      </w:r>
    </w:p>
    <w:p w:rsidR="00000000" w:rsidDel="00000000" w:rsidP="00000000" w:rsidRDefault="00000000" w:rsidRPr="00000000" w14:paraId="000002C0">
      <w:pPr>
        <w:rPr>
          <w:color w:val="000000"/>
        </w:rPr>
      </w:pPr>
      <w:r w:rsidDel="00000000" w:rsidR="00000000" w:rsidRPr="00000000">
        <w:rPr>
          <w:color w:val="000000"/>
          <w:rtl w:val="0"/>
        </w:rPr>
        <w:t xml:space="preserve"> </w:t>
      </w:r>
    </w:p>
    <w:p w:rsidR="00000000" w:rsidDel="00000000" w:rsidP="00000000" w:rsidRDefault="00000000" w:rsidRPr="00000000" w14:paraId="000002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4.1.3 Water Chemistry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As the pH in each MOAT will be different during the “day” period and the “night” period, samples will need to be taken to confirm the two pH conditions for each treatment.  </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4.1.3a Double shot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Characterized, this wasn’t discussed as to the periodicity and wasn’t considered till close to the end of the project, 24OCT19.</w:t>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4.1.3b History of pH spikes (High and Low)</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Figures detail problems and decisions made between 09SEP19-30OCT19. 26SEP19 MOATs 11 experienced significant low pH spikes and was dropped from the study. MORTs were still removed and animals were still fed so that MOATs 11 population could be used for process determination studies. </w:t>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jc w:val="center"/>
        <w:rPr>
          <w:color w:val="38761d"/>
          <w:sz w:val="22"/>
          <w:szCs w:val="22"/>
        </w:rPr>
      </w:pPr>
      <w:r w:rsidDel="00000000" w:rsidR="00000000" w:rsidRPr="00000000">
        <w:rPr>
          <w:color w:val="38761d"/>
          <w:sz w:val="22"/>
          <w:szCs w:val="22"/>
        </w:rPr>
        <w:drawing>
          <wp:inline distB="0" distT="0" distL="0" distR="0">
            <wp:extent cx="3688951" cy="2016700"/>
            <wp:effectExtent b="0" l="0" r="0" t="0"/>
            <wp:docPr id="109"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3688951" cy="201670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jc w:val="center"/>
        <w:rPr>
          <w:b w:val="1"/>
          <w:color w:val="000000"/>
        </w:rPr>
      </w:pPr>
      <w:r w:rsidDel="00000000" w:rsidR="00000000" w:rsidRPr="00000000">
        <w:rPr>
          <w:b w:val="1"/>
          <w:color w:val="000000"/>
          <w:rtl w:val="0"/>
        </w:rPr>
        <w:t xml:space="preserve">Figure 4.1.3b 26SEP19 pH Spike in MOATs 11, impact on High Temperature Treatments</w:t>
      </w:r>
    </w:p>
    <w:p w:rsidR="00000000" w:rsidDel="00000000" w:rsidP="00000000" w:rsidRDefault="00000000" w:rsidRPr="00000000" w14:paraId="000002CA">
      <w:pPr>
        <w:jc w:val="center"/>
        <w:rPr/>
      </w:pPr>
      <w:r w:rsidDel="00000000" w:rsidR="00000000" w:rsidRPr="00000000">
        <w:rPr>
          <w:color w:val="38761d"/>
          <w:sz w:val="22"/>
          <w:szCs w:val="22"/>
        </w:rPr>
        <w:drawing>
          <wp:inline distB="0" distT="0" distL="0" distR="0">
            <wp:extent cx="3678669" cy="2012302"/>
            <wp:effectExtent b="0" l="0" r="0" t="0"/>
            <wp:docPr id="110" name="image37.png"/>
            <a:graphic>
              <a:graphicData uri="http://schemas.openxmlformats.org/drawingml/2006/picture">
                <pic:pic>
                  <pic:nvPicPr>
                    <pic:cNvPr id="0" name="image37.png"/>
                    <pic:cNvPicPr preferRelativeResize="0"/>
                  </pic:nvPicPr>
                  <pic:blipFill>
                    <a:blip r:embed="rId41"/>
                    <a:srcRect b="0" l="0" r="0" t="0"/>
                    <a:stretch>
                      <a:fillRect/>
                    </a:stretch>
                  </pic:blipFill>
                  <pic:spPr>
                    <a:xfrm>
                      <a:off x="0" y="0"/>
                      <a:ext cx="3678669" cy="2012302"/>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C">
      <w:pPr>
        <w:jc w:val="center"/>
        <w:rPr>
          <w:b w:val="1"/>
          <w:color w:val="000000"/>
        </w:rPr>
      </w:pPr>
      <w:r w:rsidDel="00000000" w:rsidR="00000000" w:rsidRPr="00000000">
        <w:rPr>
          <w:b w:val="1"/>
          <w:color w:val="000000"/>
          <w:rtl w:val="0"/>
        </w:rPr>
        <w:t xml:space="preserve">Figure 4.1.3c  26SEP19 pH Spike in MOATs 11- Three Spikes</w:t>
      </w:r>
    </w:p>
    <w:p w:rsidR="00000000" w:rsidDel="00000000" w:rsidP="00000000" w:rsidRDefault="00000000" w:rsidRPr="00000000" w14:paraId="000002CD">
      <w:pPr>
        <w:rPr>
          <w:b w:val="1"/>
          <w:color w:val="000000"/>
        </w:rPr>
      </w:pPr>
      <w:r w:rsidDel="00000000" w:rsidR="00000000" w:rsidRPr="00000000">
        <w:rPr>
          <w:rtl w:val="0"/>
        </w:rPr>
      </w:r>
    </w:p>
    <w:p w:rsidR="00000000" w:rsidDel="00000000" w:rsidP="00000000" w:rsidRDefault="00000000" w:rsidRPr="00000000" w14:paraId="000002CE">
      <w:pPr>
        <w:ind w:firstLine="720"/>
        <w:jc w:val="both"/>
        <w:rPr>
          <w:color w:val="000000"/>
        </w:rPr>
      </w:pPr>
      <w:r w:rsidDel="00000000" w:rsidR="00000000" w:rsidRPr="00000000">
        <w:rPr>
          <w:b w:val="1"/>
          <w:color w:val="000000"/>
          <w:rtl w:val="0"/>
        </w:rPr>
        <w:t xml:space="preserve">4.1.3.d Winter Storm Event.</w:t>
      </w:r>
      <w:r w:rsidDel="00000000" w:rsidR="00000000" w:rsidRPr="00000000">
        <w:rPr>
          <w:color w:val="000000"/>
          <w:rtl w:val="0"/>
        </w:rPr>
        <w:t xml:space="preserve"> The weekend of 19-20OCT saw a drop in water volume of the bubble boxes, troubleshot to clogged filtered. This fault was a cascade of problems for DO, pH, and temperature. MOATs 03 was dropped from the study on 24OCT19 primarily a high temperature spike, pH did drop below treatment. This impacted the respirometry samples for Day 1, 28OCT19. MOATs 12 had two rounds of respirometry that day. </w:t>
      </w:r>
    </w:p>
    <w:p w:rsidR="00000000" w:rsidDel="00000000" w:rsidP="00000000" w:rsidRDefault="00000000" w:rsidRPr="00000000" w14:paraId="000002CF">
      <w:pPr>
        <w:rPr>
          <w:color w:val="000000"/>
        </w:rPr>
      </w:pPr>
      <w:r w:rsidDel="00000000" w:rsidR="00000000" w:rsidRPr="00000000">
        <w:rPr>
          <w:rtl w:val="0"/>
        </w:rPr>
      </w:r>
    </w:p>
    <w:p w:rsidR="00000000" w:rsidDel="00000000" w:rsidP="00000000" w:rsidRDefault="00000000" w:rsidRPr="00000000" w14:paraId="000002D0">
      <w:pPr>
        <w:jc w:val="center"/>
        <w:rPr/>
      </w:pPr>
      <w:r w:rsidDel="00000000" w:rsidR="00000000" w:rsidRPr="00000000">
        <w:rPr>
          <w:rFonts w:ascii="Calibri" w:cs="Calibri" w:eastAsia="Calibri" w:hAnsi="Calibri"/>
          <w:i w:val="1"/>
          <w:color w:val="000000"/>
          <w:sz w:val="22"/>
          <w:szCs w:val="22"/>
        </w:rPr>
        <w:drawing>
          <wp:inline distB="0" distT="0" distL="0" distR="0">
            <wp:extent cx="3825181" cy="2099289"/>
            <wp:effectExtent b="0" l="0" r="0" t="0"/>
            <wp:docPr id="111" name="image38.png"/>
            <a:graphic>
              <a:graphicData uri="http://schemas.openxmlformats.org/drawingml/2006/picture">
                <pic:pic>
                  <pic:nvPicPr>
                    <pic:cNvPr id="0" name="image38.png"/>
                    <pic:cNvPicPr preferRelativeResize="0"/>
                  </pic:nvPicPr>
                  <pic:blipFill>
                    <a:blip r:embed="rId42"/>
                    <a:srcRect b="0" l="0" r="0" t="0"/>
                    <a:stretch>
                      <a:fillRect/>
                    </a:stretch>
                  </pic:blipFill>
                  <pic:spPr>
                    <a:xfrm>
                      <a:off x="0" y="0"/>
                      <a:ext cx="3825181" cy="2099289"/>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rPr>
          <w:color w:val="000000"/>
        </w:rPr>
      </w:pPr>
      <w:r w:rsidDel="00000000" w:rsidR="00000000" w:rsidRPr="00000000">
        <w:rPr>
          <w:rtl w:val="0"/>
        </w:rPr>
      </w:r>
    </w:p>
    <w:p w:rsidR="00000000" w:rsidDel="00000000" w:rsidP="00000000" w:rsidRDefault="00000000" w:rsidRPr="00000000" w14:paraId="000002D2">
      <w:pPr>
        <w:jc w:val="center"/>
        <w:rPr>
          <w:b w:val="1"/>
          <w:color w:val="000000"/>
        </w:rPr>
      </w:pPr>
      <w:r w:rsidDel="00000000" w:rsidR="00000000" w:rsidRPr="00000000">
        <w:rPr>
          <w:b w:val="1"/>
          <w:color w:val="000000"/>
          <w:rtl w:val="0"/>
        </w:rPr>
        <w:t xml:space="preserve">Figure 4.1.3d  19OCT19 Temperature effects Following the “Winter Storm Event”</w:t>
      </w:r>
    </w:p>
    <w:p w:rsidR="00000000" w:rsidDel="00000000" w:rsidP="00000000" w:rsidRDefault="00000000" w:rsidRPr="00000000" w14:paraId="000002D3">
      <w:pPr>
        <w:rPr>
          <w:b w:val="1"/>
          <w:color w:val="000000"/>
        </w:rPr>
      </w:pPr>
      <w:r w:rsidDel="00000000" w:rsidR="00000000" w:rsidRPr="00000000">
        <w:rPr>
          <w:rtl w:val="0"/>
        </w:rPr>
      </w:r>
    </w:p>
    <w:p w:rsidR="00000000" w:rsidDel="00000000" w:rsidP="00000000" w:rsidRDefault="00000000" w:rsidRPr="00000000" w14:paraId="000002D4">
      <w:pPr>
        <w:jc w:val="center"/>
        <w:rPr/>
      </w:pPr>
      <w:r w:rsidDel="00000000" w:rsidR="00000000" w:rsidRPr="00000000">
        <w:rPr>
          <w:rFonts w:ascii="Calibri" w:cs="Calibri" w:eastAsia="Calibri" w:hAnsi="Calibri"/>
          <w:color w:val="000000"/>
          <w:sz w:val="22"/>
          <w:szCs w:val="22"/>
        </w:rPr>
        <w:drawing>
          <wp:inline distB="0" distT="0" distL="0" distR="0">
            <wp:extent cx="3737622" cy="2044551"/>
            <wp:effectExtent b="0" l="0" r="0" t="0"/>
            <wp:docPr id="112" name="image39.png"/>
            <a:graphic>
              <a:graphicData uri="http://schemas.openxmlformats.org/drawingml/2006/picture">
                <pic:pic>
                  <pic:nvPicPr>
                    <pic:cNvPr id="0" name="image39.png"/>
                    <pic:cNvPicPr preferRelativeResize="0"/>
                  </pic:nvPicPr>
                  <pic:blipFill>
                    <a:blip r:embed="rId43"/>
                    <a:srcRect b="0" l="0" r="0" t="0"/>
                    <a:stretch>
                      <a:fillRect/>
                    </a:stretch>
                  </pic:blipFill>
                  <pic:spPr>
                    <a:xfrm>
                      <a:off x="0" y="0"/>
                      <a:ext cx="3737622" cy="2044551"/>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b w:val="1"/>
          <w:color w:val="000000"/>
        </w:rPr>
      </w:pPr>
      <w:r w:rsidDel="00000000" w:rsidR="00000000" w:rsidRPr="00000000">
        <w:rPr>
          <w:rtl w:val="0"/>
        </w:rPr>
      </w:r>
    </w:p>
    <w:p w:rsidR="00000000" w:rsidDel="00000000" w:rsidP="00000000" w:rsidRDefault="00000000" w:rsidRPr="00000000" w14:paraId="000002D6">
      <w:pPr>
        <w:jc w:val="center"/>
        <w:rPr>
          <w:b w:val="1"/>
          <w:color w:val="000000"/>
        </w:rPr>
      </w:pPr>
      <w:r w:rsidDel="00000000" w:rsidR="00000000" w:rsidRPr="00000000">
        <w:rPr>
          <w:b w:val="1"/>
          <w:color w:val="000000"/>
          <w:rtl w:val="0"/>
        </w:rPr>
        <w:t xml:space="preserve">Figure 4.1.3f  19OCT19 pH effects Following the “Winter Storm Event”</w:t>
      </w:r>
    </w:p>
    <w:p w:rsidR="00000000" w:rsidDel="00000000" w:rsidP="00000000" w:rsidRDefault="00000000" w:rsidRPr="00000000" w14:paraId="000002D7">
      <w:pPr>
        <w:jc w:val="center"/>
        <w:rPr>
          <w:b w:val="1"/>
          <w:color w:val="000000"/>
        </w:rPr>
      </w:pPr>
      <w:r w:rsidDel="00000000" w:rsidR="00000000" w:rsidRPr="00000000">
        <w:rPr>
          <w:rtl w:val="0"/>
        </w:rPr>
      </w:r>
    </w:p>
    <w:p w:rsidR="00000000" w:rsidDel="00000000" w:rsidP="00000000" w:rsidRDefault="00000000" w:rsidRPr="00000000" w14:paraId="000002D8">
      <w:pPr>
        <w:rPr>
          <w:b w:val="1"/>
          <w:color w:val="000000"/>
        </w:rPr>
      </w:pPr>
      <w:r w:rsidDel="00000000" w:rsidR="00000000" w:rsidRPr="00000000">
        <w:rPr>
          <w:rtl w:val="0"/>
        </w:rPr>
      </w:r>
    </w:p>
    <w:p w:rsidR="00000000" w:rsidDel="00000000" w:rsidP="00000000" w:rsidRDefault="00000000" w:rsidRPr="00000000" w14:paraId="000002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4.1.4 Water Chemistry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Dissolves Oxygen.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During acclimation period, take DO samples from each MOATS once a week. After the MOATS have reached their treatment levels, two samples need to be taken from each MOAT every week.  As the DO in each MOAT will be different during the “day” period and the “night” period, samples will need to be taken to confirm the two DO conditions for each treatment. 30SEP19 started sampling from the animal box. The week of 23SEP19 the SPEC code was being finalized and I really visualized the data. When I looked at the night time values, I wanted to explain the noise in the night time pH. I though the feeding krill might be driving down the pH with respiration. I only started comparing the lower box/jacket water to the animal box as of that date.  Multiple samplings occurred the week of 30SEP19 following the 01OCT19 lab meeting. By 07OCT we moved to sampling only from the animal box with the PRESEN and used the DO probe for comparison.  Mixing inside the acrylic box is important 4-5inches of PVC pipe was added to input connection elbow. It was determined that the ramp period was not long enough and the flow period was pushed back to 1230 from 1200. This was programed on 04OCT19 and first experienced by the krill on 05OCT19. </w:t>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5.0 Determining Factors for Project End</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spacing w:after="160" w:lineRule="auto"/>
        <w:jc w:val="both"/>
        <w:rPr>
          <w:color w:val="000000"/>
        </w:rPr>
      </w:pPr>
      <w:r w:rsidDel="00000000" w:rsidR="00000000" w:rsidRPr="00000000">
        <w:rPr>
          <w:b w:val="1"/>
          <w:color w:val="000000"/>
          <w:rtl w:val="0"/>
        </w:rPr>
        <w:t xml:space="preserve">5.1.1 Goals.</w:t>
      </w:r>
      <w:r w:rsidDel="00000000" w:rsidR="00000000" w:rsidRPr="00000000">
        <w:rPr>
          <w:color w:val="000000"/>
          <w:rtl w:val="0"/>
        </w:rPr>
        <w:t xml:space="preserve"> Our goal is to have 4 lipid samples from each MOAT at the end of the study.  We need to get a sense of the weight range of the krill we get for the study before we can determine how many krill we need to get a minimum 100mg samples.  If the krill are the same size we worked with last fall, then we would need 2-4 to get to this mass. If they are the size we got in early August, we’ll likely need almost 20 krill to reach this goal. </w:t>
      </w:r>
    </w:p>
    <w:p w:rsidR="00000000" w:rsidDel="00000000" w:rsidP="00000000" w:rsidRDefault="00000000" w:rsidRPr="00000000" w14:paraId="000002DF">
      <w:pPr>
        <w:rPr>
          <w:color w:val="000000"/>
        </w:rPr>
      </w:pPr>
      <w:r w:rsidDel="00000000" w:rsidR="00000000" w:rsidRPr="00000000">
        <w:rPr>
          <w:rtl w:val="0"/>
        </w:rPr>
      </w:r>
    </w:p>
    <w:p w:rsidR="00000000" w:rsidDel="00000000" w:rsidP="00000000" w:rsidRDefault="00000000" w:rsidRPr="00000000" w14:paraId="000002E0">
      <w:pPr>
        <w:spacing w:after="160" w:lineRule="auto"/>
        <w:jc w:val="both"/>
        <w:rPr>
          <w:color w:val="000000"/>
        </w:rPr>
      </w:pPr>
      <w:r w:rsidDel="00000000" w:rsidR="00000000" w:rsidRPr="00000000">
        <w:rPr>
          <w:b w:val="1"/>
          <w:color w:val="000000"/>
          <w:rtl w:val="0"/>
        </w:rPr>
        <w:t xml:space="preserve">5.1.1a Biomass Determinations</w:t>
      </w:r>
      <w:r w:rsidDel="00000000" w:rsidR="00000000" w:rsidRPr="00000000">
        <w:rPr>
          <w:color w:val="000000"/>
          <w:rtl w:val="0"/>
        </w:rPr>
        <w:t xml:space="preserve">. End of the Study was/is biomass dependent to be able to accomplish Lipid analysis preparation and an appropriate number of krill remaining for respirometry. </w:t>
      </w:r>
    </w:p>
    <w:p w:rsidR="00000000" w:rsidDel="00000000" w:rsidP="00000000" w:rsidRDefault="00000000" w:rsidRPr="00000000" w14:paraId="000002E1">
      <w:pPr>
        <w:spacing w:after="160" w:lineRule="auto"/>
        <w:rPr>
          <w:color w:val="000000"/>
        </w:rPr>
      </w:pPr>
      <w:r w:rsidDel="00000000" w:rsidR="00000000" w:rsidRPr="00000000">
        <w:rPr>
          <w:rtl w:val="0"/>
        </w:rPr>
      </w:r>
    </w:p>
    <w:p w:rsidR="00000000" w:rsidDel="00000000" w:rsidP="00000000" w:rsidRDefault="00000000" w:rsidRPr="00000000" w14:paraId="000002E2">
      <w:pPr>
        <w:spacing w:after="160" w:lineRule="auto"/>
        <w:rPr>
          <w:b w:val="1"/>
          <w:color w:val="000000"/>
        </w:rPr>
      </w:pPr>
      <w:r w:rsidDel="00000000" w:rsidR="00000000" w:rsidRPr="00000000">
        <w:rPr>
          <w:b w:val="1"/>
          <w:color w:val="000000"/>
          <w:rtl w:val="0"/>
        </w:rPr>
        <w:t xml:space="preserve">5.1.2 Krill Doctrine</w:t>
      </w:r>
    </w:p>
    <w:p w:rsidR="00000000" w:rsidDel="00000000" w:rsidP="00000000" w:rsidRDefault="00000000" w:rsidRPr="00000000" w14:paraId="000002E3">
      <w:pPr>
        <w:numPr>
          <w:ilvl w:val="0"/>
          <w:numId w:val="9"/>
        </w:numPr>
        <w:ind w:left="720" w:hanging="360"/>
        <w:rPr>
          <w:color w:val="000000"/>
        </w:rPr>
      </w:pPr>
      <w:r w:rsidDel="00000000" w:rsidR="00000000" w:rsidRPr="00000000">
        <w:rPr>
          <w:color w:val="000000"/>
          <w:rtl w:val="0"/>
        </w:rPr>
        <w:t xml:space="preserve">Krill need to fast for 24hours prior to respirometry and lipids analysis preparation </w:t>
      </w:r>
    </w:p>
    <w:p w:rsidR="00000000" w:rsidDel="00000000" w:rsidP="00000000" w:rsidRDefault="00000000" w:rsidRPr="00000000" w14:paraId="000002E4">
      <w:pPr>
        <w:numPr>
          <w:ilvl w:val="0"/>
          <w:numId w:val="9"/>
        </w:numPr>
        <w:ind w:left="720" w:hanging="360"/>
        <w:rPr>
          <w:color w:val="000000"/>
        </w:rPr>
      </w:pPr>
      <w:r w:rsidDel="00000000" w:rsidR="00000000" w:rsidRPr="00000000">
        <w:rPr>
          <w:color w:val="000000"/>
          <w:rtl w:val="0"/>
        </w:rPr>
        <w:t xml:space="preserve">Choose MOATs with the lowest number of animals remaining for the first round(s) of respirometry and follow on preparation for lipids analysis</w:t>
      </w:r>
    </w:p>
    <w:p w:rsidR="00000000" w:rsidDel="00000000" w:rsidP="00000000" w:rsidRDefault="00000000" w:rsidRPr="00000000" w14:paraId="000002E5">
      <w:pPr>
        <w:numPr>
          <w:ilvl w:val="0"/>
          <w:numId w:val="9"/>
        </w:numPr>
        <w:ind w:left="720" w:hanging="360"/>
        <w:rPr>
          <w:color w:val="000000"/>
        </w:rPr>
      </w:pPr>
      <w:r w:rsidDel="00000000" w:rsidR="00000000" w:rsidRPr="00000000">
        <w:rPr>
          <w:color w:val="000000"/>
          <w:rtl w:val="0"/>
        </w:rPr>
        <w:t xml:space="preserve">Balance between MOATs across days of respirometry*</w:t>
      </w:r>
    </w:p>
    <w:p w:rsidR="00000000" w:rsidDel="00000000" w:rsidP="00000000" w:rsidRDefault="00000000" w:rsidRPr="00000000" w14:paraId="000002E6">
      <w:pPr>
        <w:numPr>
          <w:ilvl w:val="0"/>
          <w:numId w:val="9"/>
        </w:numPr>
        <w:ind w:left="720" w:hanging="360"/>
        <w:rPr>
          <w:color w:val="000000"/>
        </w:rPr>
      </w:pPr>
      <w:r w:rsidDel="00000000" w:rsidR="00000000" w:rsidRPr="00000000">
        <w:rPr>
          <w:color w:val="000000"/>
          <w:rtl w:val="0"/>
        </w:rPr>
        <w:t xml:space="preserve">Balance between Treatments when choosing which respirometry round</w:t>
      </w:r>
    </w:p>
    <w:p w:rsidR="00000000" w:rsidDel="00000000" w:rsidP="00000000" w:rsidRDefault="00000000" w:rsidRPr="00000000" w14:paraId="000002E7">
      <w:pPr>
        <w:numPr>
          <w:ilvl w:val="0"/>
          <w:numId w:val="9"/>
        </w:numPr>
        <w:ind w:left="720" w:hanging="360"/>
        <w:rPr>
          <w:color w:val="000000"/>
        </w:rPr>
      </w:pPr>
      <w:r w:rsidDel="00000000" w:rsidR="00000000" w:rsidRPr="00000000">
        <w:rPr>
          <w:color w:val="000000"/>
          <w:rtl w:val="0"/>
        </w:rPr>
        <w:t xml:space="preserve">Must achieve 4 vials per MOATs</w:t>
      </w:r>
    </w:p>
    <w:p w:rsidR="00000000" w:rsidDel="00000000" w:rsidP="00000000" w:rsidRDefault="00000000" w:rsidRPr="00000000" w14:paraId="000002E8">
      <w:pPr>
        <w:numPr>
          <w:ilvl w:val="0"/>
          <w:numId w:val="9"/>
        </w:numPr>
        <w:ind w:left="720" w:hanging="360"/>
        <w:rPr>
          <w:color w:val="000000"/>
        </w:rPr>
      </w:pPr>
      <w:r w:rsidDel="00000000" w:rsidR="00000000" w:rsidRPr="00000000">
        <w:rPr>
          <w:color w:val="000000"/>
          <w:rtl w:val="0"/>
        </w:rPr>
        <w:t xml:space="preserve">Achieve 15-20 animals across treatments for respirometry</w:t>
      </w:r>
    </w:p>
    <w:p w:rsidR="00000000" w:rsidDel="00000000" w:rsidP="00000000" w:rsidRDefault="00000000" w:rsidRPr="00000000" w14:paraId="000002E9">
      <w:pPr>
        <w:numPr>
          <w:ilvl w:val="0"/>
          <w:numId w:val="9"/>
        </w:numPr>
        <w:spacing w:after="160" w:lineRule="auto"/>
        <w:ind w:left="720" w:hanging="360"/>
        <w:rPr>
          <w:color w:val="000000"/>
        </w:rPr>
      </w:pPr>
      <w:r w:rsidDel="00000000" w:rsidR="00000000" w:rsidRPr="00000000">
        <w:rPr>
          <w:color w:val="000000"/>
          <w:rtl w:val="0"/>
        </w:rPr>
        <w:t xml:space="preserve">Wait until Night Time Conditions begin for the Krill to start Respirometry Trials</w:t>
      </w:r>
    </w:p>
    <w:p w:rsidR="00000000" w:rsidDel="00000000" w:rsidP="00000000" w:rsidRDefault="00000000" w:rsidRPr="00000000" w14:paraId="000002EA">
      <w:pPr>
        <w:spacing w:after="160" w:lineRule="auto"/>
        <w:rPr>
          <w:color w:val="000000"/>
        </w:rPr>
      </w:pPr>
      <w:r w:rsidDel="00000000" w:rsidR="00000000" w:rsidRPr="00000000">
        <w:rPr>
          <w:color w:val="000000"/>
          <w:rtl w:val="0"/>
        </w:rPr>
        <w:t xml:space="preserve">Example of How the Krill Doctrine was applied to the Loading Plan, Version 1</w:t>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jc w:val="center"/>
        <w:rPr/>
      </w:pPr>
      <w:r w:rsidDel="00000000" w:rsidR="00000000" w:rsidRPr="00000000">
        <w:rPr>
          <w:i w:val="1"/>
          <w:color w:val="38761d"/>
          <w:sz w:val="22"/>
          <w:szCs w:val="22"/>
        </w:rPr>
        <w:drawing>
          <wp:inline distB="0" distT="0" distL="0" distR="0">
            <wp:extent cx="3750943" cy="2002106"/>
            <wp:effectExtent b="0" l="0" r="0" t="0"/>
            <wp:docPr id="113" name="image40.png"/>
            <a:graphic>
              <a:graphicData uri="http://schemas.openxmlformats.org/drawingml/2006/picture">
                <pic:pic>
                  <pic:nvPicPr>
                    <pic:cNvPr id="0" name="image40.png"/>
                    <pic:cNvPicPr preferRelativeResize="0"/>
                  </pic:nvPicPr>
                  <pic:blipFill>
                    <a:blip r:embed="rId44"/>
                    <a:srcRect b="0" l="0" r="0" t="0"/>
                    <a:stretch>
                      <a:fillRect/>
                    </a:stretch>
                  </pic:blipFill>
                  <pic:spPr>
                    <a:xfrm>
                      <a:off x="0" y="0"/>
                      <a:ext cx="3750943" cy="2002106"/>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jc w:val="center"/>
        <w:rPr>
          <w:b w:val="1"/>
        </w:rPr>
      </w:pPr>
      <w:r w:rsidDel="00000000" w:rsidR="00000000" w:rsidRPr="00000000">
        <w:rPr>
          <w:b w:val="1"/>
          <w:rtl w:val="0"/>
        </w:rPr>
        <w:t xml:space="preserve">Figure 5.1.2 Application of Krill Doctrine &amp; Distribution of Treatments</w:t>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jc w:val="center"/>
        <w:rPr>
          <w:i w:val="1"/>
          <w:color w:val="38761d"/>
          <w:sz w:val="22"/>
          <w:szCs w:val="22"/>
        </w:rPr>
      </w:pPr>
      <w:r w:rsidDel="00000000" w:rsidR="00000000" w:rsidRPr="00000000">
        <w:rPr>
          <w:i w:val="1"/>
          <w:color w:val="38761d"/>
          <w:sz w:val="22"/>
          <w:szCs w:val="22"/>
        </w:rPr>
        <w:drawing>
          <wp:inline distB="0" distT="0" distL="0" distR="0">
            <wp:extent cx="3698886" cy="3910703"/>
            <wp:effectExtent b="0" l="0" r="0" t="0"/>
            <wp:docPr id="114" name="image42.png"/>
            <a:graphic>
              <a:graphicData uri="http://schemas.openxmlformats.org/drawingml/2006/picture">
                <pic:pic>
                  <pic:nvPicPr>
                    <pic:cNvPr id="0" name="image42.png"/>
                    <pic:cNvPicPr preferRelativeResize="0"/>
                  </pic:nvPicPr>
                  <pic:blipFill>
                    <a:blip r:embed="rId45"/>
                    <a:srcRect b="0" l="0" r="0" t="0"/>
                    <a:stretch>
                      <a:fillRect/>
                    </a:stretch>
                  </pic:blipFill>
                  <pic:spPr>
                    <a:xfrm>
                      <a:off x="0" y="0"/>
                      <a:ext cx="3698886" cy="3910703"/>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jc w:val="center"/>
        <w:rPr/>
      </w:pPr>
      <w:r w:rsidDel="00000000" w:rsidR="00000000" w:rsidRPr="00000000">
        <w:rPr>
          <w:b w:val="1"/>
          <w:rtl w:val="0"/>
        </w:rPr>
        <w:t xml:space="preserve">Figure 5.1.2a Application of Krill Doctrine in Creation of a Loading Plan</w:t>
      </w:r>
      <w:r w:rsidDel="00000000" w:rsidR="00000000" w:rsidRPr="00000000">
        <w:rPr>
          <w:rtl w:val="0"/>
        </w:rPr>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spacing w:after="160" w:lineRule="auto"/>
        <w:jc w:val="both"/>
        <w:rPr>
          <w:color w:val="000000"/>
        </w:rPr>
      </w:pPr>
      <w:r w:rsidDel="00000000" w:rsidR="00000000" w:rsidRPr="00000000">
        <w:rPr>
          <w:b w:val="1"/>
          <w:color w:val="000000"/>
          <w:rtl w:val="0"/>
        </w:rPr>
        <w:t xml:space="preserve">5.1.2a. Working Through the Loading Plan</w:t>
      </w:r>
      <w:r w:rsidDel="00000000" w:rsidR="00000000" w:rsidRPr="00000000">
        <w:rPr>
          <w:color w:val="000000"/>
          <w:rtl w:val="0"/>
        </w:rPr>
        <w:t xml:space="preserve">. Assuming you have at least ten MOATs still functions across a spread of treatments and the krill weight is still, on average, in excess of .0250 grams than 30 krill per box is about the minimum number of krill. To determine krill weight- measure the mass of whole MORTs during sampling days. MORT weights were measured starting on 29SEP19. I would subsample up to four MORTs at a time and take an average. As the study progressed and the mortality curve began to level off- this became more difficult as not all MOATs had MORTs present during sampling days and often no whole MORTs were available. </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5.1.3 End of the Experiment Prerequisite Tasks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Mortality information needs to be entered every sampling day so that we know when enough krill have died to end the experiment. Biomass remaining determines project’s length.  We’ll need to make this call the day of so that we can start the food restriction appropriately on the MOATS that we will sample the following day.  This day, the krill from the MOATS that will be sampled the following day SHOULD get algae during the no-flow period, but should NOT get EZ Larvae. Any EZ Larvae and Artemia remaining at the end of the no-flow period should be vacuumed up (if that seems feasible). The krill from the MOATS that will be “ended” two days later should get EZ Larvae and algae on the sampling day, and algae but not Artemia the next day. The spots will need to be calibrated the last sampling day, which is the day before the respirometry will begin.  The following outlines how that guidance was accomplished in the days leading up to the end of the experiment: </w:t>
      </w:r>
    </w:p>
    <w:p w:rsidR="00000000" w:rsidDel="00000000" w:rsidP="00000000" w:rsidRDefault="00000000" w:rsidRPr="00000000" w14:paraId="000002FC">
      <w:pPr>
        <w:spacing w:after="160" w:lineRule="auto"/>
        <w:rPr>
          <w:color w:val="000000"/>
        </w:rPr>
      </w:pPr>
      <w:r w:rsidDel="00000000" w:rsidR="00000000" w:rsidRPr="00000000">
        <w:rPr>
          <w:b w:val="1"/>
          <w:color w:val="000000"/>
          <w:rtl w:val="0"/>
        </w:rPr>
        <w:t xml:space="preserve">15OCT19 </w:t>
      </w:r>
      <w:r w:rsidDel="00000000" w:rsidR="00000000" w:rsidRPr="00000000">
        <w:rPr>
          <w:color w:val="000000"/>
          <w:rtl w:val="0"/>
        </w:rPr>
        <w:t xml:space="preserve">Krill Study determined to end on 23-24OCT19 with 25OCT19 as a make up day. </w:t>
      </w:r>
    </w:p>
    <w:p w:rsidR="00000000" w:rsidDel="00000000" w:rsidP="00000000" w:rsidRDefault="00000000" w:rsidRPr="00000000" w14:paraId="000002FD">
      <w:pPr>
        <w:spacing w:after="160" w:lineRule="auto"/>
        <w:rPr>
          <w:color w:val="000000"/>
        </w:rPr>
      </w:pPr>
      <w:r w:rsidDel="00000000" w:rsidR="00000000" w:rsidRPr="00000000">
        <w:rPr>
          <w:b w:val="1"/>
          <w:color w:val="000000"/>
          <w:rtl w:val="0"/>
        </w:rPr>
        <w:t xml:space="preserve">18SEP19 </w:t>
      </w:r>
      <w:r w:rsidDel="00000000" w:rsidR="00000000" w:rsidRPr="00000000">
        <w:rPr>
          <w:color w:val="000000"/>
          <w:rtl w:val="0"/>
        </w:rPr>
        <w:t xml:space="preserve">Loading plan and process, draft 1 submitted</w:t>
      </w:r>
    </w:p>
    <w:p w:rsidR="00000000" w:rsidDel="00000000" w:rsidP="00000000" w:rsidRDefault="00000000" w:rsidRPr="00000000" w14:paraId="000002FE">
      <w:pPr>
        <w:spacing w:after="160" w:lineRule="auto"/>
        <w:rPr>
          <w:color w:val="000000"/>
        </w:rPr>
      </w:pPr>
      <w:r w:rsidDel="00000000" w:rsidR="00000000" w:rsidRPr="00000000">
        <w:rPr>
          <w:b w:val="1"/>
          <w:color w:val="000000"/>
          <w:rtl w:val="0"/>
        </w:rPr>
        <w:t xml:space="preserve">18-19SEP19</w:t>
      </w:r>
      <w:r w:rsidDel="00000000" w:rsidR="00000000" w:rsidRPr="00000000">
        <w:rPr>
          <w:color w:val="000000"/>
          <w:rtl w:val="0"/>
        </w:rPr>
        <w:t xml:space="preserve"> Winter Storm Event occurred,</w:t>
      </w:r>
    </w:p>
    <w:p w:rsidR="00000000" w:rsidDel="00000000" w:rsidP="00000000" w:rsidRDefault="00000000" w:rsidRPr="00000000" w14:paraId="000002FF">
      <w:pPr>
        <w:spacing w:after="160" w:lineRule="auto"/>
        <w:rPr>
          <w:color w:val="000000"/>
        </w:rPr>
      </w:pPr>
      <w:r w:rsidDel="00000000" w:rsidR="00000000" w:rsidRPr="00000000">
        <w:rPr>
          <w:b w:val="1"/>
          <w:color w:val="000000"/>
          <w:rtl w:val="0"/>
        </w:rPr>
        <w:t xml:space="preserve">21SEP19</w:t>
      </w:r>
      <w:r w:rsidDel="00000000" w:rsidR="00000000" w:rsidRPr="00000000">
        <w:rPr>
          <w:color w:val="000000"/>
          <w:rtl w:val="0"/>
        </w:rPr>
        <w:t xml:space="preserve"> DO samples look especially high, further investigation leads to flow problems over weekend.</w:t>
      </w:r>
    </w:p>
    <w:p w:rsidR="00000000" w:rsidDel="00000000" w:rsidP="00000000" w:rsidRDefault="00000000" w:rsidRPr="00000000" w14:paraId="00000300">
      <w:pPr>
        <w:spacing w:after="160" w:lineRule="auto"/>
        <w:rPr>
          <w:color w:val="000000"/>
        </w:rPr>
      </w:pPr>
      <w:r w:rsidDel="00000000" w:rsidR="00000000" w:rsidRPr="00000000">
        <w:rPr>
          <w:b w:val="1"/>
          <w:color w:val="000000"/>
          <w:rtl w:val="0"/>
        </w:rPr>
        <w:t xml:space="preserve">21SEP19</w:t>
      </w:r>
      <w:r w:rsidDel="00000000" w:rsidR="00000000" w:rsidRPr="00000000">
        <w:rPr>
          <w:color w:val="000000"/>
          <w:rtl w:val="0"/>
        </w:rPr>
        <w:t xml:space="preserve"> Load plan and process draft 2 submitted when we decided to modify Krill Doctrine, Rule 3 since feeding and fasting requirements would have stretched the experiment to four days, held off on making a call and decided to wait 24hours to look for indications the situation was improving. </w:t>
      </w:r>
    </w:p>
    <w:p w:rsidR="00000000" w:rsidDel="00000000" w:rsidP="00000000" w:rsidRDefault="00000000" w:rsidRPr="00000000" w14:paraId="00000301">
      <w:pPr>
        <w:spacing w:after="160" w:lineRule="auto"/>
        <w:rPr>
          <w:color w:val="000000"/>
        </w:rPr>
      </w:pPr>
      <w:r w:rsidDel="00000000" w:rsidR="00000000" w:rsidRPr="00000000">
        <w:rPr>
          <w:color w:val="000000"/>
          <w:rtl w:val="0"/>
        </w:rPr>
        <w:t xml:space="preserve">Krill sampled and fed per routine</w:t>
      </w:r>
    </w:p>
    <w:p w:rsidR="00000000" w:rsidDel="00000000" w:rsidP="00000000" w:rsidRDefault="00000000" w:rsidRPr="00000000" w14:paraId="00000302">
      <w:pPr>
        <w:jc w:val="center"/>
        <w:rPr/>
      </w:pPr>
      <w:r w:rsidDel="00000000" w:rsidR="00000000" w:rsidRPr="00000000">
        <w:rPr>
          <w:rFonts w:ascii="Calibri" w:cs="Calibri" w:eastAsia="Calibri" w:hAnsi="Calibri"/>
          <w:i w:val="1"/>
          <w:color w:val="38761d"/>
          <w:sz w:val="22"/>
          <w:szCs w:val="22"/>
        </w:rPr>
        <w:drawing>
          <wp:inline distB="0" distT="0" distL="0" distR="0">
            <wp:extent cx="3852997" cy="2100213"/>
            <wp:effectExtent b="0" l="0" r="0" t="0"/>
            <wp:docPr id="115" name="image41.png"/>
            <a:graphic>
              <a:graphicData uri="http://schemas.openxmlformats.org/drawingml/2006/picture">
                <pic:pic>
                  <pic:nvPicPr>
                    <pic:cNvPr id="0" name="image41.png"/>
                    <pic:cNvPicPr preferRelativeResize="0"/>
                  </pic:nvPicPr>
                  <pic:blipFill>
                    <a:blip r:embed="rId46"/>
                    <a:srcRect b="0" l="0" r="0" t="0"/>
                    <a:stretch>
                      <a:fillRect/>
                    </a:stretch>
                  </pic:blipFill>
                  <pic:spPr>
                    <a:xfrm>
                      <a:off x="0" y="0"/>
                      <a:ext cx="3852997" cy="2100213"/>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jc w:val="center"/>
        <w:rPr>
          <w:b w:val="1"/>
          <w:color w:val="000000"/>
        </w:rPr>
      </w:pPr>
      <w:r w:rsidDel="00000000" w:rsidR="00000000" w:rsidRPr="00000000">
        <w:rPr>
          <w:b w:val="1"/>
          <w:color w:val="000000"/>
          <w:rtl w:val="0"/>
        </w:rPr>
        <w:t xml:space="preserve">Figure 5.1.3a “Winter Storm Event” Temperature Impacts- System Temperature. (MOATs 13, 08, 02)</w:t>
      </w:r>
    </w:p>
    <w:p w:rsidR="00000000" w:rsidDel="00000000" w:rsidP="00000000" w:rsidRDefault="00000000" w:rsidRPr="00000000" w14:paraId="00000305">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6">
      <w:pPr>
        <w:jc w:val="center"/>
        <w:rPr>
          <w:rFonts w:ascii="Calibri" w:cs="Calibri" w:eastAsia="Calibri" w:hAnsi="Calibri"/>
          <w:i w:val="1"/>
          <w:color w:val="38761d"/>
          <w:sz w:val="22"/>
          <w:szCs w:val="22"/>
        </w:rPr>
      </w:pPr>
      <w:r w:rsidDel="00000000" w:rsidR="00000000" w:rsidRPr="00000000">
        <w:rPr>
          <w:rFonts w:ascii="Calibri" w:cs="Calibri" w:eastAsia="Calibri" w:hAnsi="Calibri"/>
          <w:i w:val="1"/>
          <w:color w:val="38761d"/>
          <w:sz w:val="22"/>
          <w:szCs w:val="22"/>
        </w:rPr>
        <w:drawing>
          <wp:inline distB="0" distT="0" distL="0" distR="0">
            <wp:extent cx="3770606" cy="2055302"/>
            <wp:effectExtent b="0" l="0" r="0" t="0"/>
            <wp:docPr id="116" name="image44.png"/>
            <a:graphic>
              <a:graphicData uri="http://schemas.openxmlformats.org/drawingml/2006/picture">
                <pic:pic>
                  <pic:nvPicPr>
                    <pic:cNvPr id="0" name="image44.png"/>
                    <pic:cNvPicPr preferRelativeResize="0"/>
                  </pic:nvPicPr>
                  <pic:blipFill>
                    <a:blip r:embed="rId47"/>
                    <a:srcRect b="0" l="0" r="0" t="0"/>
                    <a:stretch>
                      <a:fillRect/>
                    </a:stretch>
                  </pic:blipFill>
                  <pic:spPr>
                    <a:xfrm>
                      <a:off x="0" y="0"/>
                      <a:ext cx="3770606" cy="2055302"/>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jc w:val="center"/>
        <w:rPr>
          <w:b w:val="1"/>
          <w:color w:val="000000"/>
        </w:rPr>
      </w:pPr>
      <w:r w:rsidDel="00000000" w:rsidR="00000000" w:rsidRPr="00000000">
        <w:rPr>
          <w:b w:val="1"/>
          <w:color w:val="000000"/>
          <w:rtl w:val="0"/>
        </w:rPr>
        <w:t xml:space="preserve">Figure 5.1.3b “Winter Storm Event” Temperature Impacts- Animal Box Temperature</w:t>
      </w:r>
    </w:p>
    <w:p w:rsidR="00000000" w:rsidDel="00000000" w:rsidP="00000000" w:rsidRDefault="00000000" w:rsidRPr="00000000" w14:paraId="00000308">
      <w:pPr>
        <w:jc w:val="center"/>
        <w:rPr>
          <w:b w:val="1"/>
          <w:color w:val="000000"/>
        </w:rPr>
      </w:pPr>
      <w:r w:rsidDel="00000000" w:rsidR="00000000" w:rsidRPr="00000000">
        <w:rPr>
          <w:b w:val="1"/>
          <w:color w:val="000000"/>
          <w:rtl w:val="0"/>
        </w:rPr>
        <w:t xml:space="preserve">(MOATs 13, 08, 02)</w:t>
      </w:r>
    </w:p>
    <w:p w:rsidR="00000000" w:rsidDel="00000000" w:rsidP="00000000" w:rsidRDefault="00000000" w:rsidRPr="00000000" w14:paraId="00000309">
      <w:pPr>
        <w:jc w:val="cente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jc w:val="center"/>
        <w:rPr/>
      </w:pPr>
      <w:r w:rsidDel="00000000" w:rsidR="00000000" w:rsidRPr="00000000">
        <w:rPr>
          <w:rFonts w:ascii="Calibri" w:cs="Calibri" w:eastAsia="Calibri" w:hAnsi="Calibri"/>
          <w:i w:val="1"/>
          <w:color w:val="38761d"/>
          <w:sz w:val="22"/>
          <w:szCs w:val="22"/>
        </w:rPr>
        <w:drawing>
          <wp:inline distB="0" distT="0" distL="0" distR="0">
            <wp:extent cx="3758517" cy="2048713"/>
            <wp:effectExtent b="0" l="0" r="0" t="0"/>
            <wp:docPr id="88"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3758517" cy="2048713"/>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jc w:val="center"/>
        <w:rPr/>
      </w:pPr>
      <w:r w:rsidDel="00000000" w:rsidR="00000000" w:rsidRPr="00000000">
        <w:rPr>
          <w:rtl w:val="0"/>
        </w:rPr>
      </w:r>
    </w:p>
    <w:p w:rsidR="00000000" w:rsidDel="00000000" w:rsidP="00000000" w:rsidRDefault="00000000" w:rsidRPr="00000000" w14:paraId="0000030D">
      <w:pPr>
        <w:jc w:val="center"/>
        <w:rPr>
          <w:b w:val="1"/>
          <w:color w:val="000000"/>
        </w:rPr>
      </w:pPr>
      <w:r w:rsidDel="00000000" w:rsidR="00000000" w:rsidRPr="00000000">
        <w:rPr>
          <w:b w:val="1"/>
          <w:color w:val="000000"/>
          <w:rtl w:val="0"/>
        </w:rPr>
        <w:t xml:space="preserve">Figure 5.1.3c “Winter Storm Event” Temperature Impacts- Animal Box Temperature (MOATs 13)</w:t>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jc w:val="center"/>
        <w:rPr>
          <w:rFonts w:ascii="Calibri" w:cs="Calibri" w:eastAsia="Calibri" w:hAnsi="Calibri"/>
          <w:i w:val="1"/>
          <w:color w:val="38761d"/>
          <w:sz w:val="22"/>
          <w:szCs w:val="22"/>
        </w:rPr>
      </w:pPr>
      <w:r w:rsidDel="00000000" w:rsidR="00000000" w:rsidRPr="00000000">
        <w:rPr>
          <w:rFonts w:ascii="Calibri" w:cs="Calibri" w:eastAsia="Calibri" w:hAnsi="Calibri"/>
          <w:i w:val="1"/>
          <w:color w:val="38761d"/>
          <w:sz w:val="22"/>
          <w:szCs w:val="22"/>
        </w:rPr>
        <w:drawing>
          <wp:inline distB="0" distT="0" distL="0" distR="0">
            <wp:extent cx="3743276" cy="2040406"/>
            <wp:effectExtent b="0" l="0" r="0" t="0"/>
            <wp:docPr id="89"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3743276" cy="2040406"/>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jc w:val="center"/>
        <w:rPr>
          <w:b w:val="1"/>
          <w:color w:val="000000"/>
        </w:rPr>
      </w:pPr>
      <w:r w:rsidDel="00000000" w:rsidR="00000000" w:rsidRPr="00000000">
        <w:rPr>
          <w:b w:val="1"/>
          <w:color w:val="000000"/>
          <w:rtl w:val="0"/>
        </w:rPr>
        <w:t xml:space="preserve">Figure 5.1.3d “Winter Storm Event” Temperature Impacts- DO (MOATs 13, 08, 02)</w:t>
      </w:r>
    </w:p>
    <w:p w:rsidR="00000000" w:rsidDel="00000000" w:rsidP="00000000" w:rsidRDefault="00000000" w:rsidRPr="00000000" w14:paraId="00000313">
      <w:pPr>
        <w:jc w:val="center"/>
        <w:rPr>
          <w:b w:val="1"/>
          <w:color w:val="000000"/>
        </w:rPr>
      </w:pPr>
      <w:r w:rsidDel="00000000" w:rsidR="00000000" w:rsidRPr="00000000">
        <w:rPr>
          <w:rtl w:val="0"/>
        </w:rPr>
      </w:r>
    </w:p>
    <w:p w:rsidR="00000000" w:rsidDel="00000000" w:rsidP="00000000" w:rsidRDefault="00000000" w:rsidRPr="00000000" w14:paraId="00000314">
      <w:pPr>
        <w:jc w:val="center"/>
        <w:rPr/>
      </w:pPr>
      <w:r w:rsidDel="00000000" w:rsidR="00000000" w:rsidRPr="00000000">
        <w:rPr>
          <w:rtl w:val="0"/>
        </w:rPr>
      </w:r>
    </w:p>
    <w:p w:rsidR="00000000" w:rsidDel="00000000" w:rsidP="00000000" w:rsidRDefault="00000000" w:rsidRPr="00000000" w14:paraId="00000315">
      <w:pPr>
        <w:jc w:val="center"/>
        <w:rPr>
          <w:rFonts w:ascii="Calibri" w:cs="Calibri" w:eastAsia="Calibri" w:hAnsi="Calibri"/>
          <w:i w:val="1"/>
          <w:color w:val="38761d"/>
          <w:sz w:val="22"/>
          <w:szCs w:val="22"/>
        </w:rPr>
      </w:pPr>
      <w:r w:rsidDel="00000000" w:rsidR="00000000" w:rsidRPr="00000000">
        <w:rPr>
          <w:rFonts w:ascii="Calibri" w:cs="Calibri" w:eastAsia="Calibri" w:hAnsi="Calibri"/>
          <w:i w:val="1"/>
          <w:color w:val="38761d"/>
          <w:sz w:val="22"/>
          <w:szCs w:val="22"/>
        </w:rPr>
        <w:drawing>
          <wp:inline distB="0" distT="0" distL="0" distR="0">
            <wp:extent cx="3673059" cy="2002131"/>
            <wp:effectExtent b="0" l="0" r="0" t="0"/>
            <wp:docPr id="90" name="image15.png"/>
            <a:graphic>
              <a:graphicData uri="http://schemas.openxmlformats.org/drawingml/2006/picture">
                <pic:pic>
                  <pic:nvPicPr>
                    <pic:cNvPr id="0" name="image15.png"/>
                    <pic:cNvPicPr preferRelativeResize="0"/>
                  </pic:nvPicPr>
                  <pic:blipFill>
                    <a:blip r:embed="rId50"/>
                    <a:srcRect b="0" l="0" r="0" t="0"/>
                    <a:stretch>
                      <a:fillRect/>
                    </a:stretch>
                  </pic:blipFill>
                  <pic:spPr>
                    <a:xfrm>
                      <a:off x="0" y="0"/>
                      <a:ext cx="3673059" cy="2002131"/>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jc w:val="center"/>
        <w:rPr/>
      </w:pPr>
      <w:r w:rsidDel="00000000" w:rsidR="00000000" w:rsidRPr="00000000">
        <w:rPr>
          <w:b w:val="1"/>
          <w:color w:val="000000"/>
          <w:rtl w:val="0"/>
        </w:rPr>
        <w:t xml:space="preserve">Figure 5.1.3e “Winter Storm Event” Temperature Impacts- pH (MOATs 13, 08, 02)</w:t>
      </w: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jc w:val="center"/>
        <w:rPr/>
      </w:pPr>
      <w:r w:rsidDel="00000000" w:rsidR="00000000" w:rsidRPr="00000000">
        <w:rPr>
          <w:rFonts w:ascii="Calibri" w:cs="Calibri" w:eastAsia="Calibri" w:hAnsi="Calibri"/>
          <w:i w:val="1"/>
          <w:color w:val="38761d"/>
          <w:sz w:val="22"/>
          <w:szCs w:val="22"/>
        </w:rPr>
        <w:drawing>
          <wp:inline distB="0" distT="0" distL="0" distR="0">
            <wp:extent cx="3682359" cy="1822689"/>
            <wp:effectExtent b="0" l="0" r="0" t="0"/>
            <wp:docPr id="91" name="image16.png"/>
            <a:graphic>
              <a:graphicData uri="http://schemas.openxmlformats.org/drawingml/2006/picture">
                <pic:pic>
                  <pic:nvPicPr>
                    <pic:cNvPr id="0" name="image16.png"/>
                    <pic:cNvPicPr preferRelativeResize="0"/>
                  </pic:nvPicPr>
                  <pic:blipFill>
                    <a:blip r:embed="rId51"/>
                    <a:srcRect b="0" l="0" r="0" t="0"/>
                    <a:stretch>
                      <a:fillRect/>
                    </a:stretch>
                  </pic:blipFill>
                  <pic:spPr>
                    <a:xfrm>
                      <a:off x="0" y="0"/>
                      <a:ext cx="3682359" cy="1822689"/>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jc w:val="center"/>
        <w:rPr>
          <w:b w:val="1"/>
          <w:color w:val="000000"/>
        </w:rPr>
      </w:pPr>
      <w:r w:rsidDel="00000000" w:rsidR="00000000" w:rsidRPr="00000000">
        <w:rPr>
          <w:b w:val="1"/>
          <w:color w:val="000000"/>
          <w:rtl w:val="0"/>
        </w:rPr>
        <w:t xml:space="preserve">Figure 5.1.3f “Winter Storm Event” Temperature Impacts- DO</w:t>
      </w:r>
    </w:p>
    <w:p w:rsidR="00000000" w:rsidDel="00000000" w:rsidP="00000000" w:rsidRDefault="00000000" w:rsidRPr="00000000" w14:paraId="0000031B">
      <w:pPr>
        <w:jc w:val="center"/>
        <w:rPr>
          <w:b w:val="1"/>
          <w:color w:val="000000"/>
        </w:rPr>
      </w:pPr>
      <w:r w:rsidDel="00000000" w:rsidR="00000000" w:rsidRPr="00000000">
        <w:rPr>
          <w:rtl w:val="0"/>
        </w:rPr>
      </w:r>
    </w:p>
    <w:p w:rsidR="00000000" w:rsidDel="00000000" w:rsidP="00000000" w:rsidRDefault="00000000" w:rsidRPr="00000000" w14:paraId="0000031C">
      <w:pPr>
        <w:jc w:val="center"/>
        <w:rPr>
          <w:b w:val="1"/>
          <w:color w:val="000000"/>
        </w:rPr>
      </w:pPr>
      <w:r w:rsidDel="00000000" w:rsidR="00000000" w:rsidRPr="00000000">
        <w:rPr>
          <w:rtl w:val="0"/>
        </w:rPr>
      </w:r>
    </w:p>
    <w:p w:rsidR="00000000" w:rsidDel="00000000" w:rsidP="00000000" w:rsidRDefault="00000000" w:rsidRPr="00000000" w14:paraId="0000031D">
      <w:pPr>
        <w:jc w:val="center"/>
        <w:rPr>
          <w:rFonts w:ascii="Calibri" w:cs="Calibri" w:eastAsia="Calibri" w:hAnsi="Calibri"/>
          <w:i w:val="1"/>
          <w:color w:val="38761d"/>
          <w:sz w:val="22"/>
          <w:szCs w:val="22"/>
        </w:rPr>
      </w:pPr>
      <w:r w:rsidDel="00000000" w:rsidR="00000000" w:rsidRPr="00000000">
        <w:rPr>
          <w:rFonts w:ascii="Calibri" w:cs="Calibri" w:eastAsia="Calibri" w:hAnsi="Calibri"/>
          <w:i w:val="1"/>
          <w:color w:val="38761d"/>
          <w:sz w:val="22"/>
          <w:szCs w:val="22"/>
        </w:rPr>
        <w:drawing>
          <wp:inline distB="0" distT="0" distL="0" distR="0">
            <wp:extent cx="3721117" cy="1841874"/>
            <wp:effectExtent b="0" l="0" r="0" t="0"/>
            <wp:docPr id="92" name="image35.png"/>
            <a:graphic>
              <a:graphicData uri="http://schemas.openxmlformats.org/drawingml/2006/picture">
                <pic:pic>
                  <pic:nvPicPr>
                    <pic:cNvPr id="0" name="image35.png"/>
                    <pic:cNvPicPr preferRelativeResize="0"/>
                  </pic:nvPicPr>
                  <pic:blipFill>
                    <a:blip r:embed="rId52"/>
                    <a:srcRect b="0" l="0" r="0" t="0"/>
                    <a:stretch>
                      <a:fillRect/>
                    </a:stretch>
                  </pic:blipFill>
                  <pic:spPr>
                    <a:xfrm>
                      <a:off x="0" y="0"/>
                      <a:ext cx="3721117" cy="1841874"/>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jc w:val="center"/>
        <w:rPr>
          <w:b w:val="1"/>
          <w:color w:val="000000"/>
        </w:rPr>
      </w:pPr>
      <w:r w:rsidDel="00000000" w:rsidR="00000000" w:rsidRPr="00000000">
        <w:rPr>
          <w:b w:val="1"/>
          <w:color w:val="000000"/>
          <w:rtl w:val="0"/>
        </w:rPr>
        <w:t xml:space="preserve">Figure 5.1.3f “Winter Storm Event” Temperature Impacts- DO (MOATs 02, 07, 10)</w:t>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spacing w:after="160" w:lineRule="auto"/>
        <w:rPr>
          <w:color w:val="000000"/>
        </w:rPr>
      </w:pPr>
      <w:r w:rsidDel="00000000" w:rsidR="00000000" w:rsidRPr="00000000">
        <w:rPr>
          <w:b w:val="1"/>
          <w:color w:val="000000"/>
          <w:rtl w:val="0"/>
        </w:rPr>
        <w:t xml:space="preserve">22SEP19</w:t>
      </w:r>
      <w:r w:rsidDel="00000000" w:rsidR="00000000" w:rsidRPr="00000000">
        <w:rPr>
          <w:color w:val="000000"/>
          <w:rtl w:val="0"/>
        </w:rPr>
        <w:t xml:space="preserve"> SPOT was calibrated, 2 meetings went over the Krill end of experiment process and call was made to push out the experiment to 28-29SEP19.</w:t>
      </w:r>
    </w:p>
    <w:p w:rsidR="00000000" w:rsidDel="00000000" w:rsidP="00000000" w:rsidRDefault="00000000" w:rsidRPr="00000000" w14:paraId="00000321">
      <w:pPr>
        <w:spacing w:after="160" w:lineRule="auto"/>
        <w:rPr>
          <w:color w:val="000000"/>
        </w:rPr>
      </w:pPr>
      <w:r w:rsidDel="00000000" w:rsidR="00000000" w:rsidRPr="00000000">
        <w:rPr>
          <w:color w:val="000000"/>
          <w:rtl w:val="0"/>
        </w:rPr>
        <w:t xml:space="preserve">Krill fed per routine</w:t>
      </w:r>
    </w:p>
    <w:p w:rsidR="00000000" w:rsidDel="00000000" w:rsidP="00000000" w:rsidRDefault="00000000" w:rsidRPr="00000000" w14:paraId="00000322">
      <w:pPr>
        <w:spacing w:after="160" w:lineRule="auto"/>
        <w:jc w:val="both"/>
        <w:rPr>
          <w:color w:val="000000"/>
        </w:rPr>
      </w:pPr>
      <w:r w:rsidDel="00000000" w:rsidR="00000000" w:rsidRPr="00000000">
        <w:rPr>
          <w:b w:val="1"/>
          <w:color w:val="000000"/>
          <w:rtl w:val="0"/>
        </w:rPr>
        <w:t xml:space="preserve">23SEP19</w:t>
      </w:r>
      <w:r w:rsidDel="00000000" w:rsidR="00000000" w:rsidRPr="00000000">
        <w:rPr>
          <w:color w:val="000000"/>
          <w:rtl w:val="0"/>
        </w:rPr>
        <w:t xml:space="preserve"> barcodes printed, small pilot study accomplished with MOATs 11 krill to determine best process to accomplish respiration trial(s) inside the water bath and generate data to apply to respirometry code. 232.873 microMOL/liter is the approximate 80% DO oxygen threshold for Summer Study Krill. </w:t>
      </w:r>
    </w:p>
    <w:p w:rsidR="00000000" w:rsidDel="00000000" w:rsidP="00000000" w:rsidRDefault="00000000" w:rsidRPr="00000000" w14:paraId="00000323">
      <w:pPr>
        <w:spacing w:after="160" w:lineRule="auto"/>
        <w:rPr>
          <w:color w:val="000000"/>
        </w:rPr>
      </w:pPr>
      <w:r w:rsidDel="00000000" w:rsidR="00000000" w:rsidRPr="00000000">
        <w:rPr>
          <w:color w:val="000000"/>
          <w:rtl w:val="0"/>
        </w:rPr>
        <w:t xml:space="preserve">Krill fed per routine</w:t>
      </w:r>
    </w:p>
    <w:p w:rsidR="00000000" w:rsidDel="00000000" w:rsidP="00000000" w:rsidRDefault="00000000" w:rsidRPr="00000000" w14:paraId="00000324">
      <w:pPr>
        <w:spacing w:after="160" w:lineRule="auto"/>
        <w:rPr>
          <w:color w:val="000000"/>
        </w:rPr>
      </w:pPr>
      <w:r w:rsidDel="00000000" w:rsidR="00000000" w:rsidRPr="00000000">
        <w:rPr>
          <w:b w:val="1"/>
          <w:color w:val="000000"/>
          <w:rtl w:val="0"/>
        </w:rPr>
        <w:t xml:space="preserve">24SEP19</w:t>
      </w:r>
      <w:r w:rsidDel="00000000" w:rsidR="00000000" w:rsidRPr="00000000">
        <w:rPr>
          <w:color w:val="000000"/>
          <w:rtl w:val="0"/>
        </w:rPr>
        <w:t xml:space="preserve"> changing the loading plan, draft 2 for new dates and helpful additions to sampling sheet. </w:t>
      </w:r>
    </w:p>
    <w:p w:rsidR="00000000" w:rsidDel="00000000" w:rsidP="00000000" w:rsidRDefault="00000000" w:rsidRPr="00000000" w14:paraId="00000325">
      <w:pPr>
        <w:spacing w:after="160" w:lineRule="auto"/>
        <w:rPr>
          <w:color w:val="000000"/>
        </w:rPr>
      </w:pPr>
      <w:r w:rsidDel="00000000" w:rsidR="00000000" w:rsidRPr="00000000">
        <w:rPr>
          <w:color w:val="000000"/>
          <w:rtl w:val="0"/>
        </w:rPr>
        <w:t xml:space="preserve">Krill sampled and fed per routine. </w:t>
      </w:r>
    </w:p>
    <w:p w:rsidR="00000000" w:rsidDel="00000000" w:rsidP="00000000" w:rsidRDefault="00000000" w:rsidRPr="00000000" w14:paraId="00000326">
      <w:pPr>
        <w:spacing w:after="160" w:lineRule="auto"/>
        <w:rPr>
          <w:b w:val="1"/>
          <w:color w:val="000000"/>
        </w:rPr>
      </w:pPr>
      <w:r w:rsidDel="00000000" w:rsidR="00000000" w:rsidRPr="00000000">
        <w:rPr>
          <w:b w:val="1"/>
          <w:color w:val="000000"/>
          <w:rtl w:val="0"/>
        </w:rPr>
        <w:t xml:space="preserve">25SEP19 </w:t>
      </w:r>
    </w:p>
    <w:p w:rsidR="00000000" w:rsidDel="00000000" w:rsidP="00000000" w:rsidRDefault="00000000" w:rsidRPr="00000000" w14:paraId="00000327">
      <w:pPr>
        <w:spacing w:after="160" w:lineRule="auto"/>
        <w:jc w:val="both"/>
        <w:rPr>
          <w:color w:val="000000"/>
        </w:rPr>
      </w:pPr>
      <w:r w:rsidDel="00000000" w:rsidR="00000000" w:rsidRPr="00000000">
        <w:rPr>
          <w:color w:val="000000"/>
          <w:rtl w:val="0"/>
        </w:rPr>
        <w:t xml:space="preserve">Kill not fed per routine. Krill undergoing respirometry trial 1, day 1 were given a half shot of artemia. MOATs included 2, (3), 4, 6, 8, and 12. “Full Shot” MOATs included 1, 5, 7, 10, 11, and 13.  All krill were given the full amount of Instant Algae Solution.  MOATs 03 is determined to be dropped from the study with MOATs 07 questionable. </w:t>
      </w:r>
    </w:p>
    <w:p w:rsidR="00000000" w:rsidDel="00000000" w:rsidP="00000000" w:rsidRDefault="00000000" w:rsidRPr="00000000" w14:paraId="00000328">
      <w:pPr>
        <w:spacing w:after="160" w:lineRule="auto"/>
        <w:jc w:val="both"/>
        <w:rPr>
          <w:color w:val="000000"/>
        </w:rPr>
      </w:pPr>
      <w:r w:rsidDel="00000000" w:rsidR="00000000" w:rsidRPr="00000000">
        <w:rPr>
          <w:color w:val="000000"/>
          <w:rtl w:val="0"/>
        </w:rPr>
        <w:t xml:space="preserve">Respirometry code is updated. In order to receive the most timely respirometry curve back- the sensor IDs, barcodes need to match what is generated as the unique krill on the datasheet. Barcodes made on 23SEP19 were then though to be “obsolete”. Any change between the loading location, location order, MOATs origin would need an updated sensor name and new barcode. If these were going to be sequential all the barcodes needed to be re-printed.  </w:t>
      </w:r>
    </w:p>
    <w:p w:rsidR="00000000" w:rsidDel="00000000" w:rsidP="00000000" w:rsidRDefault="00000000" w:rsidRPr="00000000" w14:paraId="00000329">
      <w:pPr>
        <w:rPr>
          <w:color w:val="000000"/>
        </w:rPr>
      </w:pPr>
      <w:r w:rsidDel="00000000" w:rsidR="00000000" w:rsidRPr="00000000">
        <w:rPr>
          <w:rtl w:val="0"/>
        </w:rPr>
      </w:r>
    </w:p>
    <w:p w:rsidR="00000000" w:rsidDel="00000000" w:rsidP="00000000" w:rsidRDefault="00000000" w:rsidRPr="00000000" w14:paraId="0000032A">
      <w:pPr>
        <w:spacing w:after="160" w:lineRule="auto"/>
        <w:rPr>
          <w:color w:val="000000"/>
        </w:rPr>
      </w:pPr>
      <w:r w:rsidDel="00000000" w:rsidR="00000000" w:rsidRPr="00000000">
        <w:rPr>
          <w:b w:val="1"/>
          <w:color w:val="000000"/>
          <w:rtl w:val="0"/>
        </w:rPr>
        <w:t xml:space="preserve">26OCT19</w:t>
      </w:r>
      <w:r w:rsidDel="00000000" w:rsidR="00000000" w:rsidRPr="00000000">
        <w:rPr>
          <w:color w:val="000000"/>
          <w:rtl w:val="0"/>
        </w:rPr>
        <w:t xml:space="preserve">- Krill fed per routine</w:t>
      </w:r>
    </w:p>
    <w:p w:rsidR="00000000" w:rsidDel="00000000" w:rsidP="00000000" w:rsidRDefault="00000000" w:rsidRPr="00000000" w14:paraId="0000032B">
      <w:pPr>
        <w:rPr>
          <w:color w:val="000000"/>
        </w:rPr>
      </w:pPr>
      <w:r w:rsidDel="00000000" w:rsidR="00000000" w:rsidRPr="00000000">
        <w:rPr>
          <w:rtl w:val="0"/>
        </w:rPr>
      </w:r>
    </w:p>
    <w:p w:rsidR="00000000" w:rsidDel="00000000" w:rsidP="00000000" w:rsidRDefault="00000000" w:rsidRPr="00000000" w14:paraId="0000032C">
      <w:pPr>
        <w:spacing w:after="160" w:lineRule="auto"/>
        <w:rPr>
          <w:color w:val="000000"/>
        </w:rPr>
      </w:pPr>
      <w:r w:rsidDel="00000000" w:rsidR="00000000" w:rsidRPr="00000000">
        <w:rPr>
          <w:b w:val="1"/>
          <w:color w:val="000000"/>
          <w:rtl w:val="0"/>
        </w:rPr>
        <w:t xml:space="preserve">27OCT19</w:t>
      </w:r>
      <w:r w:rsidDel="00000000" w:rsidR="00000000" w:rsidRPr="00000000">
        <w:rPr>
          <w:color w:val="000000"/>
          <w:rtl w:val="0"/>
        </w:rPr>
        <w:t xml:space="preserve"> MOATs 1, 5, 7, 10, 11, and 13 fed per routine</w:t>
      </w:r>
    </w:p>
    <w:p w:rsidR="00000000" w:rsidDel="00000000" w:rsidP="00000000" w:rsidRDefault="00000000" w:rsidRPr="00000000" w14:paraId="0000032D">
      <w:pPr>
        <w:spacing w:after="160" w:lineRule="auto"/>
        <w:rPr>
          <w:color w:val="000000"/>
        </w:rPr>
      </w:pPr>
      <w:r w:rsidDel="00000000" w:rsidR="00000000" w:rsidRPr="00000000">
        <w:rPr>
          <w:color w:val="000000"/>
          <w:rtl w:val="0"/>
        </w:rPr>
        <w:t xml:space="preserve">MOATs 2, (3), 4, 6, 8, and 12 were not fed and EZ larva and Artemia cysts remained were siphoned away/vacuumed out.   </w:t>
      </w:r>
    </w:p>
    <w:p w:rsidR="00000000" w:rsidDel="00000000" w:rsidP="00000000" w:rsidRDefault="00000000" w:rsidRPr="00000000" w14:paraId="0000032E">
      <w:pPr>
        <w:rPr>
          <w:color w:val="000000"/>
        </w:rPr>
      </w:pPr>
      <w:r w:rsidDel="00000000" w:rsidR="00000000" w:rsidRPr="00000000">
        <w:rPr>
          <w:rtl w:val="0"/>
        </w:rPr>
      </w:r>
    </w:p>
    <w:p w:rsidR="00000000" w:rsidDel="00000000" w:rsidP="00000000" w:rsidRDefault="00000000" w:rsidRPr="00000000" w14:paraId="0000032F">
      <w:pPr>
        <w:rPr>
          <w:color w:val="000000"/>
        </w:rPr>
      </w:pPr>
      <w:r w:rsidDel="00000000" w:rsidR="00000000" w:rsidRPr="00000000">
        <w:rPr>
          <w:b w:val="1"/>
          <w:color w:val="000000"/>
          <w:rtl w:val="0"/>
        </w:rPr>
        <w:t xml:space="preserve">28-30OCT19</w:t>
      </w:r>
      <w:r w:rsidDel="00000000" w:rsidR="00000000" w:rsidRPr="00000000">
        <w:rPr>
          <w:color w:val="000000"/>
          <w:rtl w:val="0"/>
        </w:rPr>
        <w:t xml:space="preserve"> were the last three days of the experiment. Bulk of the work happened between 28-29OCT19. </w:t>
      </w:r>
    </w:p>
    <w:p w:rsidR="00000000" w:rsidDel="00000000" w:rsidP="00000000" w:rsidRDefault="00000000" w:rsidRPr="00000000" w14:paraId="00000330">
      <w:pPr>
        <w:rPr>
          <w:color w:val="000000"/>
        </w:rPr>
      </w:pPr>
      <w:r w:rsidDel="00000000" w:rsidR="00000000" w:rsidRPr="00000000">
        <w:rPr>
          <w:rtl w:val="0"/>
        </w:rPr>
      </w:r>
    </w:p>
    <w:p w:rsidR="00000000" w:rsidDel="00000000" w:rsidP="00000000" w:rsidRDefault="00000000" w:rsidRPr="00000000" w14:paraId="00000331">
      <w:pPr>
        <w:spacing w:after="160" w:lineRule="auto"/>
        <w:rPr>
          <w:color w:val="000000"/>
        </w:rPr>
      </w:pPr>
      <w:r w:rsidDel="00000000" w:rsidR="00000000" w:rsidRPr="00000000">
        <w:rPr>
          <w:rtl w:val="0"/>
        </w:rPr>
      </w:r>
    </w:p>
    <w:p w:rsidR="00000000" w:rsidDel="00000000" w:rsidP="00000000" w:rsidRDefault="00000000" w:rsidRPr="00000000" w14:paraId="00000332">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160" w:before="0" w:line="240" w:lineRule="auto"/>
        <w:ind w:left="360" w:right="0" w:hanging="36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Respirometry </w:t>
      </w:r>
    </w:p>
    <w:p w:rsidR="00000000" w:rsidDel="00000000" w:rsidP="00000000" w:rsidRDefault="00000000" w:rsidRPr="00000000" w14:paraId="000003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6.1.1 Respirometry goals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goal is to do respirometry on 15-20 krill per treatment, for a total of 45-60 krill.  The exact number depends on the size of the animals we are working with. Ensure at least two blanks per round of respirometry. Each round of respirometry for the Summer Experiment included 19 vials with 2 blanks. </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spacing w:after="160" w:lineRule="auto"/>
        <w:rPr>
          <w:color w:val="000000"/>
        </w:rPr>
      </w:pPr>
      <w:r w:rsidDel="00000000" w:rsidR="00000000" w:rsidRPr="00000000">
        <w:rPr>
          <w:b w:val="1"/>
          <w:color w:val="000000"/>
          <w:rtl w:val="0"/>
        </w:rPr>
        <w:t xml:space="preserve">6.1.2 Respirometry Process Utilized, Explained</w:t>
      </w:r>
      <w:r w:rsidDel="00000000" w:rsidR="00000000" w:rsidRPr="00000000">
        <w:rPr>
          <w:color w:val="000000"/>
          <w:rtl w:val="0"/>
        </w:rPr>
        <w:t xml:space="preserve">. 28OCT19 MOATs 1, 5, 7, 10, 11, and 13 not fed and EZ larva and Artemia cysts remained were siphoned away/vacuumed out. DO samples were taken between 0830-0930 samples showed levels were not achieving treatment particulars but remained around 75-80% dissolved oxygen. Determined that the loading plan would be determined on the day - first draft of barcodes matched the krill datasheet for telson length and wet weight. Allowed to have MOATs 12 replace MOATs 3 and would be present in both rounds of respirometry. </w:t>
      </w:r>
    </w:p>
    <w:p w:rsidR="00000000" w:rsidDel="00000000" w:rsidP="00000000" w:rsidRDefault="00000000" w:rsidRPr="00000000" w14:paraId="00000336">
      <w:pPr>
        <w:spacing w:after="160" w:lineRule="auto"/>
        <w:ind w:firstLine="720"/>
        <w:jc w:val="both"/>
        <w:rPr>
          <w:color w:val="000000"/>
        </w:rPr>
      </w:pPr>
      <w:r w:rsidDel="00000000" w:rsidR="00000000" w:rsidRPr="00000000">
        <w:rPr>
          <w:color w:val="000000"/>
          <w:rtl w:val="0"/>
        </w:rPr>
        <w:t xml:space="preserve">Sensor selection error occurred when testing the barcodes prior to the first respirometry round. Barcode names determined to be too similar and determined to be the cause of the issue. Reprinting the barcodes delayed the start of the respirometry trial by 45minutes to generate, print, and test scan all numbers. This second draft of barcodes no longer matched Krill IDs, respirometry code would should the general trend of the plots but remains incomplete while not linked to krill biometrics. All old barcodes, sensors deleted. </w:t>
      </w:r>
    </w:p>
    <w:p w:rsidR="00000000" w:rsidDel="00000000" w:rsidP="00000000" w:rsidRDefault="00000000" w:rsidRPr="00000000" w14:paraId="00000337">
      <w:pPr>
        <w:spacing w:after="160" w:lineRule="auto"/>
        <w:ind w:firstLine="720"/>
        <w:jc w:val="both"/>
        <w:rPr>
          <w:color w:val="000000"/>
        </w:rPr>
      </w:pPr>
      <w:r w:rsidDel="00000000" w:rsidR="00000000" w:rsidRPr="00000000">
        <w:rPr>
          <w:color w:val="000000"/>
          <w:rtl w:val="0"/>
        </w:rPr>
        <w:t xml:space="preserve">SPECs were forgotten in the water bath from the top of the day. While shifting between the lipids preparation spreadsheets MOATs 08 and MOATs 12 were over counted. The corresponding 8 vials, 4 from each MOATs was not attained. Krill were taken on 29OCT. Hours fasting was added to the krill collection datasheets both those spreadsheets included for respirometry and those only be prepared for lipids analysis.  Suggest that the minimum number of people working to end the experiment would be four people. Two people stay on lipids and two people stay on respirometry. It became difficult on the second respirometry round to “keep the thread on lipids” and change gears every 15minutes.  </w:t>
      </w:r>
    </w:p>
    <w:p w:rsidR="00000000" w:rsidDel="00000000" w:rsidP="00000000" w:rsidRDefault="00000000" w:rsidRPr="00000000" w14:paraId="00000338">
      <w:pPr>
        <w:spacing w:after="160" w:lineRule="auto"/>
        <w:jc w:val="both"/>
        <w:rPr>
          <w:color w:val="000000"/>
        </w:rPr>
      </w:pPr>
      <w:r w:rsidDel="00000000" w:rsidR="00000000" w:rsidRPr="00000000">
        <w:rPr>
          <w:color w:val="000000"/>
          <w:rtl w:val="0"/>
        </w:rPr>
        <w:t xml:space="preserve">Barcodes for the second batch were not printed/generated until the end of the first round. Loading began on the second trial with only one person and without jars already filled with source water. This lead to a longer loading time. </w:t>
      </w:r>
    </w:p>
    <w:p w:rsidR="00000000" w:rsidDel="00000000" w:rsidP="00000000" w:rsidRDefault="00000000" w:rsidRPr="00000000" w14:paraId="00000339">
      <w:pPr>
        <w:jc w:val="center"/>
        <w:rPr>
          <w:rFonts w:ascii="Calibri" w:cs="Calibri" w:eastAsia="Calibri" w:hAnsi="Calibri"/>
          <w:i w:val="1"/>
          <w:color w:val="38761d"/>
          <w:sz w:val="22"/>
          <w:szCs w:val="22"/>
        </w:rPr>
      </w:pPr>
      <w:r w:rsidDel="00000000" w:rsidR="00000000" w:rsidRPr="00000000">
        <w:rPr>
          <w:rFonts w:ascii="Calibri" w:cs="Calibri" w:eastAsia="Calibri" w:hAnsi="Calibri"/>
          <w:i w:val="1"/>
          <w:color w:val="38761d"/>
          <w:sz w:val="22"/>
          <w:szCs w:val="22"/>
        </w:rPr>
        <w:drawing>
          <wp:inline distB="0" distT="0" distL="0" distR="0">
            <wp:extent cx="3693702" cy="4519791"/>
            <wp:effectExtent b="0" l="0" r="0" t="0"/>
            <wp:docPr id="93" name="image23.png"/>
            <a:graphic>
              <a:graphicData uri="http://schemas.openxmlformats.org/drawingml/2006/picture">
                <pic:pic>
                  <pic:nvPicPr>
                    <pic:cNvPr id="0" name="image23.png"/>
                    <pic:cNvPicPr preferRelativeResize="0"/>
                  </pic:nvPicPr>
                  <pic:blipFill>
                    <a:blip r:embed="rId53"/>
                    <a:srcRect b="0" l="0" r="0" t="0"/>
                    <a:stretch>
                      <a:fillRect/>
                    </a:stretch>
                  </pic:blipFill>
                  <pic:spPr>
                    <a:xfrm>
                      <a:off x="0" y="0"/>
                      <a:ext cx="3693702" cy="4519791"/>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jc w:val="center"/>
        <w:rPr>
          <w:b w:val="1"/>
          <w:color w:val="000000"/>
        </w:rPr>
      </w:pPr>
      <w:r w:rsidDel="00000000" w:rsidR="00000000" w:rsidRPr="00000000">
        <w:rPr>
          <w:b w:val="1"/>
          <w:color w:val="000000"/>
          <w:rtl w:val="0"/>
        </w:rPr>
        <w:t xml:space="preserve">Figure 6.1.1a Respirometry Loading Times</w:t>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color w:val="000000"/>
        </w:rPr>
      </w:pPr>
      <w:r w:rsidDel="00000000" w:rsidR="00000000" w:rsidRPr="00000000">
        <w:rPr>
          <w:rtl w:val="0"/>
        </w:rPr>
      </w:r>
    </w:p>
    <w:p w:rsidR="00000000" w:rsidDel="00000000" w:rsidP="00000000" w:rsidRDefault="00000000" w:rsidRPr="00000000" w14:paraId="0000033D">
      <w:pPr>
        <w:spacing w:after="160" w:lineRule="auto"/>
        <w:jc w:val="both"/>
        <w:rPr>
          <w:color w:val="000000"/>
        </w:rPr>
      </w:pPr>
      <w:r w:rsidDel="00000000" w:rsidR="00000000" w:rsidRPr="00000000">
        <w:rPr>
          <w:color w:val="000000"/>
          <w:rtl w:val="0"/>
        </w:rPr>
        <w:t xml:space="preserve">29OCT19 MOATs 13 pump and chiller kicked offline due rounding experienced on the individual GFCI outlet for MOATs 13.  MOATS 7 was determined to remain as part of the study and the loading plan was changed for the final version. </w:t>
      </w:r>
    </w:p>
    <w:p w:rsidR="00000000" w:rsidDel="00000000" w:rsidP="00000000" w:rsidRDefault="00000000" w:rsidRPr="00000000" w14:paraId="0000033E">
      <w:pPr>
        <w:spacing w:after="160" w:lineRule="auto"/>
        <w:jc w:val="both"/>
        <w:rPr>
          <w:color w:val="000000"/>
        </w:rPr>
      </w:pPr>
      <w:r w:rsidDel="00000000" w:rsidR="00000000" w:rsidRPr="00000000">
        <w:rPr>
          <w:color w:val="000000"/>
          <w:rtl w:val="0"/>
        </w:rPr>
        <w:t xml:space="preserve">Programmed settings for the first trial on Day 2 of Respirometry, Trial 3 of 4 overall, were not verified. Temperature defaulted to the last manually entered temperature of 14°C from conducting DO samples on MOATs 05 earlier that morning to get a final reading. Data remains un-transformed as  of 2019.11.07</w:t>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color w:val="000000"/>
        </w:rPr>
      </w:pPr>
      <w:r w:rsidDel="00000000" w:rsidR="00000000" w:rsidRPr="00000000">
        <w:rPr>
          <w:rtl w:val="0"/>
        </w:rPr>
      </w:r>
    </w:p>
    <w:p w:rsidR="00000000" w:rsidDel="00000000" w:rsidP="00000000" w:rsidRDefault="00000000" w:rsidRPr="00000000" w14:paraId="00000341">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6.1.3 Barcode Management.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Good barcode management ensures creating unique SENSOR ID numbers. Think of sensors with a parent/child relationship. You create a master or parent sensor that will contain all the child sensor data when the researcher is asked to duplicate the sensor, Those new “child” sensors are indexed inside the “parent sensor”. When taking individual respirometry rates for different animals cycle through the different child sensors with the barcode reader. If any “Parent Sensor” name is to close to another Parent or Child Sensor this can cause selection errors while cycling through options on the Sensor. Be as unique as possible with names and conduct sensor audits often. One sensor called “Krill-001-19” seemed to be linked to more than one calibration and caused a cascade of problems for the first respirometry trial on day 1.  </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keepNext w:val="0"/>
        <w:keepLines w:val="0"/>
        <w:widowControl w:val="1"/>
        <w:numPr>
          <w:ilvl w:val="2"/>
          <w:numId w:val="30"/>
        </w:numPr>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Creating barcodes:</w:t>
        <w:br w:type="textWrapping"/>
      </w:r>
      <w:r w:rsidDel="00000000" w:rsidR="00000000" w:rsidRPr="00000000">
        <w:rPr>
          <w:rtl w:val="0"/>
        </w:rPr>
      </w:r>
    </w:p>
    <w:p w:rsidR="00000000" w:rsidDel="00000000" w:rsidP="00000000" w:rsidRDefault="00000000" w:rsidRPr="00000000" w14:paraId="00000344">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Connect PreSens to laptop using USB connection.</w:t>
      </w:r>
    </w:p>
    <w:p w:rsidR="00000000" w:rsidDel="00000000" w:rsidP="00000000" w:rsidRDefault="00000000" w:rsidRPr="00000000" w14:paraId="00000345">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PreSens Datamanager on computer desktop.</w:t>
      </w:r>
    </w:p>
    <w:p w:rsidR="00000000" w:rsidDel="00000000" w:rsidP="00000000" w:rsidRDefault="00000000" w:rsidRPr="00000000" w14:paraId="00000346">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Datamanager will show calibration files under “Sensors” tab and data files under “Measurements” tab. The Database display to the left shows files on the computer, and the Device display to the right shows data from the PreSens Fibox:</w:t>
      </w:r>
    </w:p>
    <w:p w:rsidR="00000000" w:rsidDel="00000000" w:rsidP="00000000" w:rsidRDefault="00000000" w:rsidRPr="00000000" w14:paraId="000003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509264" cy="2602380"/>
            <wp:effectExtent b="0" l="0" r="0" t="0"/>
            <wp:docPr id="94" name="image21.png"/>
            <a:graphic>
              <a:graphicData uri="http://schemas.openxmlformats.org/drawingml/2006/picture">
                <pic:pic>
                  <pic:nvPicPr>
                    <pic:cNvPr id="0" name="image21.png"/>
                    <pic:cNvPicPr preferRelativeResize="0"/>
                  </pic:nvPicPr>
                  <pic:blipFill>
                    <a:blip r:embed="rId54"/>
                    <a:srcRect b="0" l="0" r="0" t="0"/>
                    <a:stretch>
                      <a:fillRect/>
                    </a:stretch>
                  </pic:blipFill>
                  <pic:spPr>
                    <a:xfrm>
                      <a:off x="0" y="0"/>
                      <a:ext cx="3509264" cy="2602380"/>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the most recent calibration file under “Device” and click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22300" cy="279400"/>
            <wp:effectExtent b="0" l="0" r="0" t="0"/>
            <wp:docPr id="95" name="image19.png"/>
            <a:graphic>
              <a:graphicData uri="http://schemas.openxmlformats.org/drawingml/2006/picture">
                <pic:pic>
                  <pic:nvPicPr>
                    <pic:cNvPr id="0" name="image19.png"/>
                    <pic:cNvPicPr preferRelativeResize="0"/>
                  </pic:nvPicPr>
                  <pic:blipFill>
                    <a:blip r:embed="rId55"/>
                    <a:srcRect b="0" l="0" r="0" t="0"/>
                    <a:stretch>
                      <a:fillRect/>
                    </a:stretch>
                  </pic:blipFill>
                  <pic:spPr>
                    <a:xfrm>
                      <a:off x="0" y="0"/>
                      <a:ext cx="622300" cy="27940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copy the file to the database.</w:t>
      </w:r>
    </w:p>
    <w:p w:rsidR="00000000" w:rsidDel="00000000" w:rsidP="00000000" w:rsidRDefault="00000000" w:rsidRPr="00000000" w14:paraId="00000349">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the same calibration file under “Database” and click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84200" cy="266700"/>
            <wp:effectExtent b="0" l="0" r="0" t="0"/>
            <wp:docPr id="96" name="image22.png"/>
            <a:graphic>
              <a:graphicData uri="http://schemas.openxmlformats.org/drawingml/2006/picture">
                <pic:pic>
                  <pic:nvPicPr>
                    <pic:cNvPr id="0" name="image22.png"/>
                    <pic:cNvPicPr preferRelativeResize="0"/>
                  </pic:nvPicPr>
                  <pic:blipFill>
                    <a:blip r:embed="rId56"/>
                    <a:srcRect b="0" l="0" r="0" t="0"/>
                    <a:stretch>
                      <a:fillRect/>
                    </a:stretch>
                  </pic:blipFill>
                  <pic:spPr>
                    <a:xfrm>
                      <a:off x="0" y="0"/>
                      <a:ext cx="584200" cy="26670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4A">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Enter ## under Quantity and click OK.</w:t>
      </w:r>
    </w:p>
    <w:p w:rsidR="00000000" w:rsidDel="00000000" w:rsidP="00000000" w:rsidRDefault="00000000" w:rsidRPr="00000000" w14:paraId="0000034B">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Program will duplicate sensor files, renaming them from 001-010. Click Finish.</w:t>
      </w:r>
    </w:p>
    <w:p w:rsidR="00000000" w:rsidDel="00000000" w:rsidP="00000000" w:rsidRDefault="00000000" w:rsidRPr="00000000" w14:paraId="0000034C">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Copy the duplicated sensor files over to the PreSens by selecting them and clicking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1500" cy="292100"/>
            <wp:effectExtent b="0" l="0" r="0" t="0"/>
            <wp:docPr id="97" name="image20.png"/>
            <a:graphic>
              <a:graphicData uri="http://schemas.openxmlformats.org/drawingml/2006/picture">
                <pic:pic>
                  <pic:nvPicPr>
                    <pic:cNvPr id="0" name="image20.png"/>
                    <pic:cNvPicPr preferRelativeResize="0"/>
                  </pic:nvPicPr>
                  <pic:blipFill>
                    <a:blip r:embed="rId57"/>
                    <a:srcRect b="0" l="0" r="0" t="0"/>
                    <a:stretch>
                      <a:fillRect/>
                    </a:stretch>
                  </pic:blipFill>
                  <pic:spPr>
                    <a:xfrm>
                      <a:off x="0" y="0"/>
                      <a:ext cx="571500" cy="29210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860800" cy="4254500"/>
            <wp:effectExtent b="0" l="0" r="0" t="0"/>
            <wp:docPr id="77" name="image36.png"/>
            <a:graphic>
              <a:graphicData uri="http://schemas.openxmlformats.org/drawingml/2006/picture">
                <pic:pic>
                  <pic:nvPicPr>
                    <pic:cNvPr id="0" name="image36.png"/>
                    <pic:cNvPicPr preferRelativeResize="0"/>
                  </pic:nvPicPr>
                  <pic:blipFill>
                    <a:blip r:embed="rId58"/>
                    <a:srcRect b="0" l="0" r="0" t="0"/>
                    <a:stretch>
                      <a:fillRect/>
                    </a:stretch>
                  </pic:blipFill>
                  <pic:spPr>
                    <a:xfrm>
                      <a:off x="0" y="0"/>
                      <a:ext cx="38608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F">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the ## new files in the Database and click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863600" cy="368300"/>
            <wp:effectExtent b="0" l="0" r="0" t="0"/>
            <wp:docPr id="78" name="image2.png"/>
            <a:graphic>
              <a:graphicData uri="http://schemas.openxmlformats.org/drawingml/2006/picture">
                <pic:pic>
                  <pic:nvPicPr>
                    <pic:cNvPr id="0" name="image2.png"/>
                    <pic:cNvPicPr preferRelativeResize="0"/>
                  </pic:nvPicPr>
                  <pic:blipFill>
                    <a:blip r:embed="rId59"/>
                    <a:srcRect b="0" l="0" r="0" t="0"/>
                    <a:stretch>
                      <a:fillRect/>
                    </a:stretch>
                  </pic:blipFill>
                  <pic:spPr>
                    <a:xfrm>
                      <a:off x="0" y="0"/>
                      <a:ext cx="863600" cy="36830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50">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QR codes will be generated for each of the files</w:t>
      </w:r>
    </w:p>
    <w:p w:rsidR="00000000" w:rsidDel="00000000" w:rsidP="00000000" w:rsidRDefault="00000000" w:rsidRPr="00000000" w14:paraId="00000351">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Save and store the file as a PDF on the respirometry laptop (e.g., 17July15.pdf).</w:t>
      </w:r>
    </w:p>
    <w:p w:rsidR="00000000" w:rsidDel="00000000" w:rsidP="00000000" w:rsidRDefault="00000000" w:rsidRPr="00000000" w14:paraId="00000352">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the pdf and print 2 copies on “Write-in-the-Rain” paper. </w:t>
      </w:r>
    </w:p>
    <w:p w:rsidR="00000000" w:rsidDel="00000000" w:rsidP="00000000" w:rsidRDefault="00000000" w:rsidRPr="00000000" w14:paraId="00000353">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Put the QR codes out and attach them to the wall individually using tape.</w:t>
      </w:r>
    </w:p>
    <w:p w:rsidR="00000000" w:rsidDel="00000000" w:rsidP="00000000" w:rsidRDefault="00000000" w:rsidRPr="00000000" w14:paraId="00000354">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barcodes with an initial scan but don’t start logging. </w:t>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keepNext w:val="0"/>
        <w:keepLines w:val="0"/>
        <w:widowControl w:val="1"/>
        <w:numPr>
          <w:ilvl w:val="2"/>
          <w:numId w:val="30"/>
        </w:numPr>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Settings on the PRESENS.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Steps below: </w:t>
      </w:r>
    </w:p>
    <w:p w:rsidR="00000000" w:rsidDel="00000000" w:rsidP="00000000" w:rsidRDefault="00000000" w:rsidRPr="00000000" w14:paraId="000003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8">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Turn the PreSens on. Press the back arrow button (top right) and select Meas. Settings</w:t>
      </w:r>
    </w:p>
    <w:p w:rsidR="00000000" w:rsidDel="00000000" w:rsidP="00000000" w:rsidRDefault="00000000" w:rsidRPr="00000000" w14:paraId="000003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965672" cy="1520409"/>
            <wp:effectExtent b="0" l="0" r="0" t="0"/>
            <wp:docPr id="79" name="image10.png"/>
            <a:graphic>
              <a:graphicData uri="http://schemas.openxmlformats.org/drawingml/2006/picture">
                <pic:pic>
                  <pic:nvPicPr>
                    <pic:cNvPr id="0" name="image10.png"/>
                    <pic:cNvPicPr preferRelativeResize="0"/>
                  </pic:nvPicPr>
                  <pic:blipFill>
                    <a:blip r:embed="rId60"/>
                    <a:srcRect b="0" l="0" r="0" t="0"/>
                    <a:stretch>
                      <a:fillRect/>
                    </a:stretch>
                  </pic:blipFill>
                  <pic:spPr>
                    <a:xfrm>
                      <a:off x="0" y="0"/>
                      <a:ext cx="1965672" cy="1520409"/>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Under Temperature, select Manual. Use the arrow keys to set the temperature at 11° C.</w:t>
      </w:r>
    </w:p>
    <w:p w:rsidR="00000000" w:rsidDel="00000000" w:rsidP="00000000" w:rsidRDefault="00000000" w:rsidRPr="00000000" w14:paraId="000003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025671" cy="1523509"/>
            <wp:effectExtent b="0" l="0" r="0" t="0"/>
            <wp:docPr id="80" name="image14.png"/>
            <a:graphic>
              <a:graphicData uri="http://schemas.openxmlformats.org/drawingml/2006/picture">
                <pic:pic>
                  <pic:nvPicPr>
                    <pic:cNvPr id="0" name="image14.png"/>
                    <pic:cNvPicPr preferRelativeResize="0"/>
                  </pic:nvPicPr>
                  <pic:blipFill>
                    <a:blip r:embed="rId61"/>
                    <a:srcRect b="0" l="0" r="0" t="0"/>
                    <a:stretch>
                      <a:fillRect/>
                    </a:stretch>
                  </pic:blipFill>
                  <pic:spPr>
                    <a:xfrm>
                      <a:off x="0" y="0"/>
                      <a:ext cx="2025671" cy="1523509"/>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D">
      <w:pPr>
        <w:numPr>
          <w:ilvl w:val="0"/>
          <w:numId w:val="21"/>
        </w:numPr>
        <w:ind w:left="720" w:hanging="360"/>
        <w:rPr>
          <w:color w:val="000000"/>
        </w:rPr>
      </w:pPr>
      <w:r w:rsidDel="00000000" w:rsidR="00000000" w:rsidRPr="00000000">
        <w:rPr>
          <w:color w:val="000000"/>
          <w:rtl w:val="0"/>
        </w:rPr>
        <w:t xml:space="preserve">Under Pressure, select Manual and change the value to 1 atm.</w:t>
      </w:r>
    </w:p>
    <w:p w:rsidR="00000000" w:rsidDel="00000000" w:rsidP="00000000" w:rsidRDefault="00000000" w:rsidRPr="00000000" w14:paraId="0000035E">
      <w:pPr>
        <w:numPr>
          <w:ilvl w:val="0"/>
          <w:numId w:val="21"/>
        </w:numPr>
        <w:ind w:left="720" w:hanging="360"/>
        <w:rPr>
          <w:color w:val="000000"/>
        </w:rPr>
      </w:pPr>
      <w:r w:rsidDel="00000000" w:rsidR="00000000" w:rsidRPr="00000000">
        <w:rPr>
          <w:color w:val="000000"/>
          <w:rtl w:val="0"/>
        </w:rPr>
        <w:t xml:space="preserve">Under Mode, select Humid.</w:t>
      </w:r>
    </w:p>
    <w:p w:rsidR="00000000" w:rsidDel="00000000" w:rsidP="00000000" w:rsidRDefault="00000000" w:rsidRPr="00000000" w14:paraId="0000035F">
      <w:pPr>
        <w:numPr>
          <w:ilvl w:val="0"/>
          <w:numId w:val="21"/>
        </w:numPr>
        <w:ind w:left="720" w:hanging="360"/>
        <w:jc w:val="center"/>
        <w:rPr>
          <w:color w:val="000000"/>
        </w:rPr>
      </w:pPr>
      <w:r w:rsidDel="00000000" w:rsidR="00000000" w:rsidRPr="00000000">
        <w:rPr>
          <w:color w:val="000000"/>
          <w:rtl w:val="0"/>
        </w:rPr>
        <w:t xml:space="preserve">Change the salinity to the appropriate daily value as measured with the salinity probe.</w:t>
        <w:br w:type="textWrapping"/>
      </w:r>
      <w:r w:rsidDel="00000000" w:rsidR="00000000" w:rsidRPr="00000000">
        <w:rPr>
          <w:color w:val="000000"/>
        </w:rPr>
        <w:drawing>
          <wp:inline distB="0" distT="0" distL="0" distR="0">
            <wp:extent cx="2067776" cy="1389287"/>
            <wp:effectExtent b="0" l="0" r="0" t="0"/>
            <wp:docPr id="81" name="image12.png"/>
            <a:graphic>
              <a:graphicData uri="http://schemas.openxmlformats.org/drawingml/2006/picture">
                <pic:pic>
                  <pic:nvPicPr>
                    <pic:cNvPr id="0" name="image12.png"/>
                    <pic:cNvPicPr preferRelativeResize="0"/>
                  </pic:nvPicPr>
                  <pic:blipFill>
                    <a:blip r:embed="rId62"/>
                    <a:srcRect b="0" l="0" r="0" t="0"/>
                    <a:stretch>
                      <a:fillRect/>
                    </a:stretch>
                  </pic:blipFill>
                  <pic:spPr>
                    <a:xfrm>
                      <a:off x="0" y="0"/>
                      <a:ext cx="2067776" cy="1389287"/>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rPr>
          <w:color w:val="000000"/>
        </w:rPr>
      </w:pPr>
      <w:r w:rsidDel="00000000" w:rsidR="00000000" w:rsidRPr="00000000">
        <w:rPr>
          <w:rtl w:val="0"/>
        </w:rPr>
      </w:r>
    </w:p>
    <w:p w:rsidR="00000000" w:rsidDel="00000000" w:rsidP="00000000" w:rsidRDefault="00000000" w:rsidRPr="00000000" w14:paraId="00000361">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Under Logging, select On.</w:t>
      </w:r>
    </w:p>
    <w:p w:rsidR="00000000" w:rsidDel="00000000" w:rsidP="00000000" w:rsidRDefault="00000000" w:rsidRPr="00000000" w14:paraId="00000362">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Under Logging, select Measurement Browser.</w:t>
      </w:r>
    </w:p>
    <w:p w:rsidR="00000000" w:rsidDel="00000000" w:rsidP="00000000" w:rsidRDefault="00000000" w:rsidRPr="00000000" w14:paraId="00000363">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 new file for each trial (file label should be date and trial number).</w:t>
      </w:r>
    </w:p>
    <w:p w:rsidR="00000000" w:rsidDel="00000000" w:rsidP="00000000" w:rsidRDefault="00000000" w:rsidRPr="00000000" w14:paraId="00000364">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the new measurement file and press OK.</w:t>
      </w:r>
    </w:p>
    <w:p w:rsidR="00000000" w:rsidDel="00000000" w:rsidP="00000000" w:rsidRDefault="00000000" w:rsidRPr="00000000" w14:paraId="00000365">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Hit the back button to return to the main screen.</w:t>
      </w:r>
    </w:p>
    <w:p w:rsidR="00000000" w:rsidDel="00000000" w:rsidP="00000000" w:rsidRDefault="00000000" w:rsidRPr="00000000" w14:paraId="00000366">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Return to the Measurement screen and hit the down arrow to change the measurement unit to mg/L (the units used in all four respirometry trials)</w:t>
      </w:r>
    </w:p>
    <w:p w:rsidR="00000000" w:rsidDel="00000000" w:rsidP="00000000" w:rsidRDefault="00000000" w:rsidRPr="00000000" w14:paraId="00000367">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Make sure to record the date and file name for each trial (use premade data sheet).</w:t>
      </w:r>
    </w:p>
    <w:p w:rsidR="00000000" w:rsidDel="00000000" w:rsidP="00000000" w:rsidRDefault="00000000" w:rsidRPr="00000000" w14:paraId="00000368">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9">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 four respirometry trials had the four following names:</w:t>
      </w:r>
    </w:p>
    <w:p w:rsidR="00000000" w:rsidDel="00000000" w:rsidP="00000000" w:rsidRDefault="00000000" w:rsidRPr="00000000" w14:paraId="0000036A">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“Parent Sensor” KRILLR1_10_28_2019 built off calibration 22OCT19</w:t>
      </w:r>
    </w:p>
    <w:p w:rsidR="00000000" w:rsidDel="00000000" w:rsidP="00000000" w:rsidRDefault="00000000" w:rsidRPr="00000000" w14:paraId="0000036B">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“Child Sensors” named KrilLR11 through KriLR119</w:t>
      </w:r>
    </w:p>
    <w:p w:rsidR="00000000" w:rsidDel="00000000" w:rsidP="00000000" w:rsidRDefault="00000000" w:rsidRPr="00000000" w14:paraId="0000036C">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“Parent Sensor”KRILL_R2_10_28_2019 built off calibration 22OCT19</w:t>
      </w:r>
    </w:p>
    <w:p w:rsidR="00000000" w:rsidDel="00000000" w:rsidP="00000000" w:rsidRDefault="00000000" w:rsidRPr="00000000" w14:paraId="0000036D">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“Child Sensors” named KriLR220 through KriLR238</w:t>
      </w:r>
    </w:p>
    <w:p w:rsidR="00000000" w:rsidDel="00000000" w:rsidP="00000000" w:rsidRDefault="00000000" w:rsidRPr="00000000" w14:paraId="0000036E">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“Parent Sensor”KRILL_R3_29_OCT_2019 built off calibration 22OCT19</w:t>
      </w:r>
    </w:p>
    <w:p w:rsidR="00000000" w:rsidDel="00000000" w:rsidP="00000000" w:rsidRDefault="00000000" w:rsidRPr="00000000" w14:paraId="0000036F">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“Child Sensors” named KRLr3_39  through KRLr3_57</w:t>
      </w:r>
    </w:p>
    <w:p w:rsidR="00000000" w:rsidDel="00000000" w:rsidP="00000000" w:rsidRDefault="00000000" w:rsidRPr="00000000" w14:paraId="00000370">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“Parent Sensor”KRILL_R4_OCT_29_2019 built off calibration 22OCT19</w:t>
      </w:r>
    </w:p>
    <w:p w:rsidR="00000000" w:rsidDel="00000000" w:rsidP="00000000" w:rsidRDefault="00000000" w:rsidRPr="00000000" w14:paraId="00000371">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“Child Sensors” named KrilLR11 through KriLR119</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6.2.1 Transferring krill for respirometry</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Check to make sure that vials and vial caps are labelled with a number. If labels are faint, relabel vials with a black sharpie.</w:t>
      </w:r>
      <w:r w:rsidDel="00000000" w:rsidR="00000000" w:rsidRPr="00000000">
        <w:rPr>
          <w:rtl w:val="0"/>
        </w:rPr>
      </w:r>
    </w:p>
    <w:p w:rsidR="00000000" w:rsidDel="00000000" w:rsidP="00000000" w:rsidRDefault="00000000" w:rsidRPr="00000000" w14:paraId="0000037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Krill Loading Plate- or Respirometry rack and water bath was used in lieu of chambers to keep vials at temperature. The Respirometry Rack has 50 available slots labeled in an Alpha-Numeric pattern starting with A-1 (Alpha-One) and proceeds to J-5 (Juliet-five). Spaces were left “open” between vials to allow circulation and a large center portion was left open to accommodate the large, red center weight.</w:t>
      </w:r>
    </w:p>
    <w:p w:rsidR="00000000" w:rsidDel="00000000" w:rsidP="00000000" w:rsidRDefault="00000000" w:rsidRPr="00000000" w14:paraId="0000037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735058" cy="1996515"/>
            <wp:effectExtent b="0" l="0" r="0" t="0"/>
            <wp:docPr id="82" name="image17.png"/>
            <a:graphic>
              <a:graphicData uri="http://schemas.openxmlformats.org/drawingml/2006/picture">
                <pic:pic>
                  <pic:nvPicPr>
                    <pic:cNvPr id="0" name="image17.png"/>
                    <pic:cNvPicPr preferRelativeResize="0"/>
                  </pic:nvPicPr>
                  <pic:blipFill>
                    <a:blip r:embed="rId63"/>
                    <a:srcRect b="0" l="0" r="0" t="0"/>
                    <a:stretch>
                      <a:fillRect/>
                    </a:stretch>
                  </pic:blipFill>
                  <pic:spPr>
                    <a:xfrm>
                      <a:off x="0" y="0"/>
                      <a:ext cx="3735058" cy="199651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7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Figure 6.2.1a Loading Plate/ Transfer Rack</w:t>
      </w:r>
      <w:r w:rsidDel="00000000" w:rsidR="00000000" w:rsidRPr="00000000">
        <w:rPr>
          <w:rtl w:val="0"/>
        </w:rPr>
      </w:r>
    </w:p>
    <w:p w:rsidR="00000000" w:rsidDel="00000000" w:rsidP="00000000" w:rsidRDefault="00000000" w:rsidRPr="00000000" w14:paraId="00000377">
      <w:pPr>
        <w:rPr>
          <w:color w:val="000000"/>
        </w:rPr>
      </w:pPr>
      <w:r w:rsidDel="00000000" w:rsidR="00000000" w:rsidRPr="00000000">
        <w:rPr>
          <w:rtl w:val="0"/>
        </w:rPr>
      </w:r>
    </w:p>
    <w:p w:rsidR="00000000" w:rsidDel="00000000" w:rsidP="00000000" w:rsidRDefault="00000000" w:rsidRPr="00000000" w14:paraId="00000378">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easiest to have more than one person working on this process. Set up jars of source water, filled vials (blanks and vials for incubations), and krill jars (in this order) on the table before krill transfer. </w:t>
      </w:r>
    </w:p>
    <w:p w:rsidR="00000000" w:rsidDel="00000000" w:rsidP="00000000" w:rsidRDefault="00000000" w:rsidRPr="00000000" w14:paraId="00000379">
      <w:pPr>
        <w:rPr>
          <w:color w:val="000000"/>
        </w:rPr>
      </w:pPr>
      <w:r w:rsidDel="00000000" w:rsidR="00000000" w:rsidRPr="00000000">
        <w:rPr>
          <w:rtl w:val="0"/>
        </w:rPr>
      </w:r>
    </w:p>
    <w:p w:rsidR="00000000" w:rsidDel="00000000" w:rsidP="00000000" w:rsidRDefault="00000000" w:rsidRPr="00000000" w14:paraId="000003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1.a) (3x) 2Liter Jars were filled with MOATs 12 water. </w:t>
      </w:r>
    </w:p>
    <w:p w:rsidR="00000000" w:rsidDel="00000000" w:rsidP="00000000" w:rsidRDefault="00000000" w:rsidRPr="00000000" w14:paraId="000003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1.b) 250mL Krill holding jars will filled with MOATs 12 water</w:t>
      </w:r>
    </w:p>
    <w:p w:rsidR="00000000" w:rsidDel="00000000" w:rsidP="00000000" w:rsidRDefault="00000000" w:rsidRPr="00000000" w14:paraId="000003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1.c) 250mL jars were labeled with the vial number that corresponded to the vial the krill would ultimately be transferred into for respirometry. </w:t>
      </w:r>
    </w:p>
    <w:p w:rsidR="00000000" w:rsidDel="00000000" w:rsidP="00000000" w:rsidRDefault="00000000" w:rsidRPr="00000000" w14:paraId="000003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d) Krill were “spooned” out of the MOATs one at a time into the 250mL in order of the datasheet. </w:t>
      </w:r>
    </w:p>
    <w:p w:rsidR="00000000" w:rsidDel="00000000" w:rsidP="00000000" w:rsidRDefault="00000000" w:rsidRPr="00000000" w14:paraId="000003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1.e) 250mL jars not currently being loaded with krill and those already loaded were placed in the water bath to remain at temperature rather than remaining on the counter. </w:t>
      </w:r>
    </w:p>
    <w:p w:rsidR="00000000" w:rsidDel="00000000" w:rsidP="00000000" w:rsidRDefault="00000000" w:rsidRPr="00000000" w14:paraId="000003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1.f) The transfer basin was given approximately 2inches of MOATs 12 water to catch any krill “interrupted” in the transfer process. The transfer basin’s reservoir was there to catch any krill that jumped out. </w:t>
      </w:r>
    </w:p>
    <w:p w:rsidR="00000000" w:rsidDel="00000000" w:rsidP="00000000" w:rsidRDefault="00000000" w:rsidRPr="00000000" w14:paraId="00000381">
      <w:pPr>
        <w:spacing w:after="240" w:lineRule="auto"/>
        <w:jc w:val="center"/>
        <w:rPr>
          <w:color w:val="000000"/>
        </w:rPr>
      </w:pPr>
      <w:r w:rsidDel="00000000" w:rsidR="00000000" w:rsidRPr="00000000">
        <w:rPr>
          <w:color w:val="000000"/>
        </w:rPr>
        <w:drawing>
          <wp:inline distB="0" distT="0" distL="0" distR="0">
            <wp:extent cx="3789634" cy="1400464"/>
            <wp:effectExtent b="0" l="0" r="0" t="0"/>
            <wp:docPr id="83" name="image30.png"/>
            <a:graphic>
              <a:graphicData uri="http://schemas.openxmlformats.org/drawingml/2006/picture">
                <pic:pic>
                  <pic:nvPicPr>
                    <pic:cNvPr id="0" name="image30.png"/>
                    <pic:cNvPicPr preferRelativeResize="0"/>
                  </pic:nvPicPr>
                  <pic:blipFill>
                    <a:blip r:embed="rId64"/>
                    <a:srcRect b="0" l="0" r="0" t="0"/>
                    <a:stretch>
                      <a:fillRect/>
                    </a:stretch>
                  </pic:blipFill>
                  <pic:spPr>
                    <a:xfrm>
                      <a:off x="0" y="0"/>
                      <a:ext cx="3789634" cy="1400464"/>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Figure 6.2.1b Loading Set Up</w:t>
      </w:r>
      <w:r w:rsidDel="00000000" w:rsidR="00000000" w:rsidRPr="00000000">
        <w:rPr>
          <w:rtl w:val="0"/>
        </w:rPr>
      </w:r>
    </w:p>
    <w:p w:rsidR="00000000" w:rsidDel="00000000" w:rsidP="00000000" w:rsidRDefault="00000000" w:rsidRPr="00000000" w14:paraId="00000383">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Make sure to record the time elapsed between the start of the first krill transfer and the time at which all vials in the trial have been measured. Create a map for the trial: which vials will be blanks, the source water for each vial, the krill in the trial and which vials each will occupy.  To do so, work with a document from the experiment that helps make sure that the krill and blanks from each MOAT are moved around the respirometry vials (prevents pseudoreplication).</w:t>
      </w:r>
    </w:p>
    <w:p w:rsidR="00000000" w:rsidDel="00000000" w:rsidP="00000000" w:rsidRDefault="00000000" w:rsidRPr="00000000" w14:paraId="00000384">
      <w:pPr>
        <w:rPr>
          <w:color w:val="000000"/>
        </w:rPr>
      </w:pPr>
      <w:r w:rsidDel="00000000" w:rsidR="00000000" w:rsidRPr="00000000">
        <w:rPr>
          <w:rtl w:val="0"/>
        </w:rPr>
      </w:r>
    </w:p>
    <w:p w:rsidR="00000000" w:rsidDel="00000000" w:rsidP="00000000" w:rsidRDefault="00000000" w:rsidRPr="00000000" w14:paraId="000003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a) Krill loading time was recorded from when the first Krill was loaded from the jar to the glass vial with the spot. </w:t>
      </w:r>
    </w:p>
    <w:p w:rsidR="00000000" w:rsidDel="00000000" w:rsidP="00000000" w:rsidRDefault="00000000" w:rsidRPr="00000000" w14:paraId="00000386">
      <w:pPr>
        <w:rPr>
          <w:color w:val="000000"/>
        </w:rPr>
      </w:pPr>
      <w:r w:rsidDel="00000000" w:rsidR="00000000" w:rsidRPr="00000000">
        <w:rPr>
          <w:rtl w:val="0"/>
        </w:rPr>
      </w:r>
    </w:p>
    <w:p w:rsidR="00000000" w:rsidDel="00000000" w:rsidP="00000000" w:rsidRDefault="00000000" w:rsidRPr="00000000" w14:paraId="000003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2.b) Loading plans were generated per the Krill Doctrine </w:t>
      </w:r>
    </w:p>
    <w:p w:rsidR="00000000" w:rsidDel="00000000" w:rsidP="00000000" w:rsidRDefault="00000000" w:rsidRPr="00000000" w14:paraId="000003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54991" cy="3876260"/>
            <wp:effectExtent b="0" l="0" r="0" t="0"/>
            <wp:docPr id="84" name="image9.png"/>
            <a:graphic>
              <a:graphicData uri="http://schemas.openxmlformats.org/drawingml/2006/picture">
                <pic:pic>
                  <pic:nvPicPr>
                    <pic:cNvPr id="0" name="image9.png"/>
                    <pic:cNvPicPr preferRelativeResize="0"/>
                  </pic:nvPicPr>
                  <pic:blipFill>
                    <a:blip r:embed="rId65"/>
                    <a:srcRect b="0" l="0" r="0" t="0"/>
                    <a:stretch>
                      <a:fillRect/>
                    </a:stretch>
                  </pic:blipFill>
                  <pic:spPr>
                    <a:xfrm>
                      <a:off x="0" y="0"/>
                      <a:ext cx="3654991" cy="387626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Figure 6.2.1b Loading from The Loading Plan- Adaptions Made</w:t>
      </w:r>
      <w:r w:rsidDel="00000000" w:rsidR="00000000" w:rsidRPr="00000000">
        <w:rPr>
          <w:rtl w:val="0"/>
        </w:rPr>
      </w:r>
    </w:p>
    <w:p w:rsidR="00000000" w:rsidDel="00000000" w:rsidP="00000000" w:rsidRDefault="00000000" w:rsidRPr="00000000" w14:paraId="000003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2.c) The loading plan examined is Respirometry Day 2, Trial 2. </w:t>
      </w:r>
    </w:p>
    <w:p w:rsidR="00000000" w:rsidDel="00000000" w:rsidP="00000000" w:rsidRDefault="00000000" w:rsidRPr="00000000" w14:paraId="000003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Note the number of blanks and animals for round 2. Note that MOATs 07 was “under-sampled” due to its diurnal problems recorded between 21-29OCT19, and MOATs 10 was given the lion’s share of “current conditions” treatment animal slots. </w:t>
      </w:r>
    </w:p>
    <w:p w:rsidR="00000000" w:rsidDel="00000000" w:rsidP="00000000" w:rsidRDefault="00000000" w:rsidRPr="00000000" w14:paraId="0000038D">
      <w:pPr>
        <w:rPr>
          <w:color w:val="000000"/>
        </w:rPr>
      </w:pPr>
      <w:r w:rsidDel="00000000" w:rsidR="00000000" w:rsidRPr="00000000">
        <w:rPr>
          <w:rtl w:val="0"/>
        </w:rPr>
      </w:r>
    </w:p>
    <w:p w:rsidR="00000000" w:rsidDel="00000000" w:rsidP="00000000" w:rsidRDefault="00000000" w:rsidRPr="00000000" w14:paraId="000003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721343" cy="3974188"/>
            <wp:effectExtent b="0" l="0" r="0" t="0"/>
            <wp:docPr id="85" name="image6.png"/>
            <a:graphic>
              <a:graphicData uri="http://schemas.openxmlformats.org/drawingml/2006/picture">
                <pic:pic>
                  <pic:nvPicPr>
                    <pic:cNvPr id="0" name="image6.png"/>
                    <pic:cNvPicPr preferRelativeResize="0"/>
                  </pic:nvPicPr>
                  <pic:blipFill>
                    <a:blip r:embed="rId66"/>
                    <a:srcRect b="0" l="0" r="0" t="0"/>
                    <a:stretch>
                      <a:fillRect/>
                    </a:stretch>
                  </pic:blipFill>
                  <pic:spPr>
                    <a:xfrm>
                      <a:off x="0" y="0"/>
                      <a:ext cx="3721343" cy="3974188"/>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Figure 6.2.1c  Adapted Loading Plan with Alpha Numeric Locations  </w:t>
      </w:r>
      <w:r w:rsidDel="00000000" w:rsidR="00000000" w:rsidRPr="00000000">
        <w:rPr>
          <w:rtl w:val="0"/>
        </w:rPr>
      </w:r>
    </w:p>
    <w:p w:rsidR="00000000" w:rsidDel="00000000" w:rsidP="00000000" w:rsidRDefault="00000000" w:rsidRPr="00000000" w14:paraId="000003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2.d) Each animal called out in the loading plan in Step 2 would need to be associated with a spatial reference on the Respirometry Rack. </w:t>
      </w:r>
    </w:p>
    <w:p w:rsidR="00000000" w:rsidDel="00000000" w:rsidP="00000000" w:rsidRDefault="00000000" w:rsidRPr="00000000" w14:paraId="000003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710305" cy="3949065"/>
            <wp:effectExtent b="0" l="0" r="0" t="0"/>
            <wp:docPr id="86" name="image11.png"/>
            <a:graphic>
              <a:graphicData uri="http://schemas.openxmlformats.org/drawingml/2006/picture">
                <pic:pic>
                  <pic:nvPicPr>
                    <pic:cNvPr id="0" name="image11.png"/>
                    <pic:cNvPicPr preferRelativeResize="0"/>
                  </pic:nvPicPr>
                  <pic:blipFill>
                    <a:blip r:embed="rId67"/>
                    <a:srcRect b="0" l="0" r="0" t="0"/>
                    <a:stretch>
                      <a:fillRect/>
                    </a:stretch>
                  </pic:blipFill>
                  <pic:spPr>
                    <a:xfrm>
                      <a:off x="0" y="0"/>
                      <a:ext cx="3710305" cy="3949065"/>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Figure 6.2.1d Alpha Numeric Locations with Requisite Number of Animals</w:t>
      </w:r>
      <w:r w:rsidDel="00000000" w:rsidR="00000000" w:rsidRPr="00000000">
        <w:rPr>
          <w:rtl w:val="0"/>
        </w:rPr>
      </w:r>
    </w:p>
    <w:p w:rsidR="00000000" w:rsidDel="00000000" w:rsidP="00000000" w:rsidRDefault="00000000" w:rsidRPr="00000000" w14:paraId="000003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2.e) Following the loading plan’s count of animals per MOATs, per treatment; match a krill to location (A-2, G5, etc.) to complete the loading plan with “Respirometry Channel Numbers” / Barcode identifiers.  </w:t>
      </w:r>
    </w:p>
    <w:p w:rsidR="00000000" w:rsidDel="00000000" w:rsidP="00000000" w:rsidRDefault="00000000" w:rsidRPr="00000000" w14:paraId="00000399">
      <w:pPr>
        <w:rPr>
          <w:color w:val="000000"/>
        </w:rPr>
      </w:pPr>
      <w:r w:rsidDel="00000000" w:rsidR="00000000" w:rsidRPr="00000000">
        <w:rPr>
          <w:rtl w:val="0"/>
        </w:rPr>
      </w:r>
    </w:p>
    <w:p w:rsidR="00000000" w:rsidDel="00000000" w:rsidP="00000000" w:rsidRDefault="00000000" w:rsidRPr="00000000" w14:paraId="000003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790315" cy="3949065"/>
            <wp:effectExtent b="0" l="0" r="0" t="0"/>
            <wp:docPr id="72" name="image8.png"/>
            <a:graphic>
              <a:graphicData uri="http://schemas.openxmlformats.org/drawingml/2006/picture">
                <pic:pic>
                  <pic:nvPicPr>
                    <pic:cNvPr id="0" name="image8.png"/>
                    <pic:cNvPicPr preferRelativeResize="0"/>
                  </pic:nvPicPr>
                  <pic:blipFill>
                    <a:blip r:embed="rId68"/>
                    <a:srcRect b="0" l="0" r="0" t="0"/>
                    <a:stretch>
                      <a:fillRect/>
                    </a:stretch>
                  </pic:blipFill>
                  <pic:spPr>
                    <a:xfrm>
                      <a:off x="0" y="0"/>
                      <a:ext cx="3790315" cy="3949065"/>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Figure 6.2.1e Respirometry Datasheet Explained</w:t>
      </w:r>
      <w:r w:rsidDel="00000000" w:rsidR="00000000" w:rsidRPr="00000000">
        <w:rPr>
          <w:rtl w:val="0"/>
        </w:rPr>
      </w:r>
    </w:p>
    <w:p w:rsidR="00000000" w:rsidDel="00000000" w:rsidP="00000000" w:rsidRDefault="00000000" w:rsidRPr="00000000" w14:paraId="000003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2.f) The printed loading plan for the researcher needs to include the MOATs to take the krill from to first place in the 250mL jar, the  Alpha-Numeric loading location, the barcode number/sensor number, and the glass vial number the krill will spend inside during the respirometry trial. These are indicated in the picture above with circles, diamonds, triangles and squares. </w:t>
      </w:r>
    </w:p>
    <w:p w:rsidR="00000000" w:rsidDel="00000000" w:rsidP="00000000" w:rsidRDefault="00000000" w:rsidRPr="00000000" w14:paraId="0000039E">
      <w:pPr>
        <w:spacing w:after="240" w:lineRule="auto"/>
        <w:rPr>
          <w:color w:val="000000"/>
        </w:rPr>
      </w:pPr>
      <w:r w:rsidDel="00000000" w:rsidR="00000000" w:rsidRPr="00000000">
        <w:rPr>
          <w:rtl w:val="0"/>
        </w:rPr>
      </w:r>
    </w:p>
    <w:p w:rsidR="00000000" w:rsidDel="00000000" w:rsidP="00000000" w:rsidRDefault="00000000" w:rsidRPr="00000000" w14:paraId="0000039F">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 up jars of source water in front of vials in the correct order.</w:t>
      </w:r>
    </w:p>
    <w:p w:rsidR="00000000" w:rsidDel="00000000" w:rsidP="00000000" w:rsidRDefault="00000000" w:rsidRPr="00000000" w14:paraId="000003A0">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Pre-Fill vials with the appropriate source water using the blue tube (intermediate flow). Also prefill the 1 liter open container to perform a two-handed “vial dunk” while capping the glass vial.  </w:t>
      </w:r>
    </w:p>
    <w:p w:rsidR="00000000" w:rsidDel="00000000" w:rsidP="00000000" w:rsidRDefault="00000000" w:rsidRPr="00000000" w14:paraId="000003A1">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Remove krill from system per the loading plan. </w:t>
      </w:r>
    </w:p>
    <w:p w:rsidR="00000000" w:rsidDel="00000000" w:rsidP="00000000" w:rsidRDefault="00000000" w:rsidRPr="00000000" w14:paraId="000003A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Once all krill are in the 250mL jars inside the water bath, begin loading into glass vials with spots. Record the start time for the procedure (start the stopwatch at start of krill transfer).</w:t>
      </w:r>
    </w:p>
    <w:p w:rsidR="00000000" w:rsidDel="00000000" w:rsidP="00000000" w:rsidRDefault="00000000" w:rsidRPr="00000000" w14:paraId="000003A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Spoon the krill into the glass vial, with the vial submerge thread the conical cap into place after air bubbles are allowed to escape. Two people are loading at a time. </w:t>
      </w:r>
    </w:p>
    <w:p w:rsidR="00000000" w:rsidDel="00000000" w:rsidP="00000000" w:rsidRDefault="00000000" w:rsidRPr="00000000" w14:paraId="000003A4">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Repeat steps 6-7  as needed for all vials/krill, loading the vials to their appropriate alpha-numeric location. </w:t>
      </w:r>
    </w:p>
    <w:p w:rsidR="00000000" w:rsidDel="00000000" w:rsidP="00000000" w:rsidRDefault="00000000" w:rsidRPr="00000000" w14:paraId="000003A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Record the start time (when last vial was measured) and load time (#min. between start of krill transfer and trial start time) for each trial.</w:t>
      </w:r>
    </w:p>
    <w:p w:rsidR="00000000" w:rsidDel="00000000" w:rsidP="00000000" w:rsidRDefault="00000000" w:rsidRPr="00000000" w14:paraId="000003A6">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20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Using the start time, figure out the times at which measurements should be taken and when vials should be inverted (every 15 minutes after a 10minute acclimation period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3A7">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20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8">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6.2.0 Cleanup tasks:</w:t>
      </w:r>
      <w:r w:rsidDel="00000000" w:rsidR="00000000" w:rsidRPr="00000000">
        <w:rPr>
          <w:rtl w:val="0"/>
        </w:rPr>
      </w:r>
    </w:p>
    <w:p w:rsidR="00000000" w:rsidDel="00000000" w:rsidP="00000000" w:rsidRDefault="00000000" w:rsidRPr="00000000" w14:paraId="000003A9">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Rinse the vials with deionized water.</w:t>
      </w:r>
    </w:p>
    <w:p w:rsidR="00000000" w:rsidDel="00000000" w:rsidP="00000000" w:rsidRDefault="00000000" w:rsidRPr="00000000" w14:paraId="000003AA">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Store the inverted vials and uncapped jar (from calibration) for drying in a closed drawer since the spots are light-sensitive.</w:t>
      </w:r>
    </w:p>
    <w:p w:rsidR="00000000" w:rsidDel="00000000" w:rsidP="00000000" w:rsidRDefault="00000000" w:rsidRPr="00000000" w14:paraId="000003AB">
      <w:pPr>
        <w:rPr/>
      </w:pPr>
      <w:r w:rsidDel="00000000" w:rsidR="00000000" w:rsidRPr="00000000">
        <w:rPr>
          <w:color w:val="000000"/>
          <w:rtl w:val="0"/>
        </w:rPr>
        <w:t xml:space="preserve">Download data from the day’s trials from the PreSens to the laptop, and from the laptop to the Google drive.</w:t>
      </w:r>
      <w:r w:rsidDel="00000000" w:rsidR="00000000" w:rsidRPr="00000000">
        <w:rPr>
          <w:rtl w:val="0"/>
        </w:rPr>
      </w:r>
    </w:p>
    <w:p w:rsidR="00000000" w:rsidDel="00000000" w:rsidP="00000000" w:rsidRDefault="00000000" w:rsidRPr="00000000" w14:paraId="000003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spacing w:after="160" w:lineRule="auto"/>
        <w:rPr/>
      </w:pPr>
      <w:r w:rsidDel="00000000" w:rsidR="00000000" w:rsidRPr="00000000">
        <w:rPr>
          <w:b w:val="1"/>
          <w:color w:val="000000"/>
          <w:u w:val="single"/>
          <w:rtl w:val="0"/>
        </w:rPr>
        <w:t xml:space="preserve">7.0 Lipid Analysis: </w:t>
      </w:r>
      <w:r w:rsidDel="00000000" w:rsidR="00000000" w:rsidRPr="00000000">
        <w:rPr>
          <w:rtl w:val="0"/>
        </w:rPr>
      </w:r>
    </w:p>
    <w:p w:rsidR="00000000" w:rsidDel="00000000" w:rsidP="00000000" w:rsidRDefault="00000000" w:rsidRPr="00000000" w14:paraId="000003AF">
      <w:pPr>
        <w:spacing w:after="160" w:lineRule="auto"/>
        <w:jc w:val="both"/>
        <w:rPr/>
      </w:pPr>
      <w:r w:rsidDel="00000000" w:rsidR="00000000" w:rsidRPr="00000000">
        <w:rPr>
          <w:b w:val="1"/>
          <w:color w:val="000000"/>
          <w:rtl w:val="0"/>
        </w:rPr>
        <w:t xml:space="preserve">7.1.1 Lipid Analysis Goal.</w:t>
      </w:r>
      <w:r w:rsidDel="00000000" w:rsidR="00000000" w:rsidRPr="00000000">
        <w:rPr>
          <w:b w:val="1"/>
          <w:color w:val="000000"/>
          <w:u w:val="single"/>
          <w:rtl w:val="0"/>
        </w:rPr>
        <w:t xml:space="preserve"> </w:t>
      </w:r>
      <w:r w:rsidDel="00000000" w:rsidR="00000000" w:rsidRPr="00000000">
        <w:rPr>
          <w:color w:val="222222"/>
          <w:rtl w:val="0"/>
        </w:rPr>
        <w:t xml:space="preserve">All surfaces that the krill will contact, including tweezers and weighing vessels, need to be cleaned prior to krill collection. Gloves must be worn for sample collection, and everyone doing collection should refrain from using lotions immediately prior to krill collection. Each krill will be rinsed in filtered seawater, patted dry with a Kim Wipe, and weighed. (Note that each krill will also be IDed to species and sex, and photographed for measurement of telson.) </w:t>
      </w:r>
      <w:r w:rsidDel="00000000" w:rsidR="00000000" w:rsidRPr="00000000">
        <w:rPr>
          <w:rtl w:val="0"/>
        </w:rPr>
        <w:t xml:space="preserve"> </w:t>
      </w:r>
      <w:r w:rsidDel="00000000" w:rsidR="00000000" w:rsidRPr="00000000">
        <w:rPr>
          <w:color w:val="222222"/>
          <w:rtl w:val="0"/>
        </w:rPr>
        <w:t xml:space="preserve">Krill from each replicate will be grouped so that the group mass of each composite sample is 100mg or greater. Keep detailed records of the gender, length, and mass of each individual in each composite sample. Each composite sample will be frozen in a cryovial using liquid nitrogen and kept at -80⁰C.</w:t>
      </w:r>
      <w:r w:rsidDel="00000000" w:rsidR="00000000" w:rsidRPr="00000000">
        <w:rPr>
          <w:rtl w:val="0"/>
        </w:rPr>
        <w:t xml:space="preserve"> </w:t>
      </w:r>
      <w:r w:rsidDel="00000000" w:rsidR="00000000" w:rsidRPr="00000000">
        <w:rPr>
          <w:color w:val="222222"/>
          <w:rtl w:val="0"/>
        </w:rPr>
        <w:t xml:space="preserve">FOUR lipid samples should be collected from each MOAT. Any krill remaining after the lipid sample collection should be weighed, measured for size (telson), sexed, species IDed, and frozen at -80⁰C in a single vial for each MOAT. </w:t>
      </w:r>
      <w:r w:rsidDel="00000000" w:rsidR="00000000" w:rsidRPr="00000000">
        <w:rPr>
          <w:rtl w:val="0"/>
        </w:rPr>
      </w:r>
    </w:p>
    <w:p w:rsidR="00000000" w:rsidDel="00000000" w:rsidP="00000000" w:rsidRDefault="00000000" w:rsidRPr="00000000" w14:paraId="000003B0">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7.1.1 Lipid Analysis Procedures Utilized.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following steps outline how the specimens were prepared </w:t>
      </w: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B1">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B2">
      <w:pPr>
        <w:keepNext w:val="0"/>
        <w:keepLines w:val="0"/>
        <w:widowControl w:val="1"/>
        <w:numPr>
          <w:ilvl w:val="0"/>
          <w:numId w:val="27"/>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Clean all surfaces that krill will come into contact</w:t>
      </w:r>
    </w:p>
    <w:p w:rsidR="00000000" w:rsidDel="00000000" w:rsidP="00000000" w:rsidRDefault="00000000" w:rsidRPr="00000000" w14:paraId="000003B3">
      <w:pPr>
        <w:keepNext w:val="0"/>
        <w:keepLines w:val="0"/>
        <w:widowControl w:val="1"/>
        <w:numPr>
          <w:ilvl w:val="0"/>
          <w:numId w:val="27"/>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surfaces including weigh boats will be cleaned in a 10% liquinox rinse, a filtered fresh water rinse, followed by a 95% ethanol rinse, followed by another  filtered fresh water rinse.  Pat dry with kim wipes. </w:t>
      </w:r>
    </w:p>
    <w:p w:rsidR="00000000" w:rsidDel="00000000" w:rsidP="00000000" w:rsidRDefault="00000000" w:rsidRPr="00000000" w14:paraId="000003B4">
      <w:pPr>
        <w:keepNext w:val="0"/>
        <w:keepLines w:val="0"/>
        <w:widowControl w:val="1"/>
        <w:numPr>
          <w:ilvl w:val="0"/>
          <w:numId w:val="27"/>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Gloves are to be worn for sample collection, anyone doing collection should refrain from using lotions immediately prior to krill collection.</w:t>
      </w:r>
    </w:p>
    <w:p w:rsidR="00000000" w:rsidDel="00000000" w:rsidP="00000000" w:rsidRDefault="00000000" w:rsidRPr="00000000" w14:paraId="000003B5">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734453" cy="2036974"/>
            <wp:effectExtent b="0" l="0" r="0" t="0"/>
            <wp:docPr id="73" name="image7.png"/>
            <a:graphic>
              <a:graphicData uri="http://schemas.openxmlformats.org/drawingml/2006/picture">
                <pic:pic>
                  <pic:nvPicPr>
                    <pic:cNvPr id="0" name="image7.png"/>
                    <pic:cNvPicPr preferRelativeResize="0"/>
                  </pic:nvPicPr>
                  <pic:blipFill>
                    <a:blip r:embed="rId69"/>
                    <a:srcRect b="0" l="0" r="0" t="0"/>
                    <a:stretch>
                      <a:fillRect/>
                    </a:stretch>
                  </pic:blipFill>
                  <pic:spPr>
                    <a:xfrm>
                      <a:off x="0" y="0"/>
                      <a:ext cx="3734453" cy="2036974"/>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Figure 7.1.1a  Tracking Vials through the Respirometry Sheet</w:t>
      </w:r>
      <w:r w:rsidDel="00000000" w:rsidR="00000000" w:rsidRPr="00000000">
        <w:rPr>
          <w:rtl w:val="0"/>
        </w:rPr>
      </w:r>
    </w:p>
    <w:p w:rsidR="00000000" w:rsidDel="00000000" w:rsidP="00000000" w:rsidRDefault="00000000" w:rsidRPr="00000000" w14:paraId="000003B7">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8">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Notice the example for MOATs 06 animals. Contained inside the respirometry datasheet are the particulars regarded for follow on lipids analysis. </w:t>
      </w:r>
    </w:p>
    <w:p w:rsidR="00000000" w:rsidDel="00000000" w:rsidP="00000000" w:rsidRDefault="00000000" w:rsidRPr="00000000" w14:paraId="000003B9">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BA">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740079" cy="2097872"/>
            <wp:effectExtent b="0" l="0" r="0" t="0"/>
            <wp:docPr id="74" name="image4.png"/>
            <a:graphic>
              <a:graphicData uri="http://schemas.openxmlformats.org/drawingml/2006/picture">
                <pic:pic>
                  <pic:nvPicPr>
                    <pic:cNvPr id="0" name="image4.png"/>
                    <pic:cNvPicPr preferRelativeResize="0"/>
                  </pic:nvPicPr>
                  <pic:blipFill>
                    <a:blip r:embed="rId70"/>
                    <a:srcRect b="0" l="0" r="0" t="0"/>
                    <a:stretch>
                      <a:fillRect/>
                    </a:stretch>
                  </pic:blipFill>
                  <pic:spPr>
                    <a:xfrm>
                      <a:off x="0" y="0"/>
                      <a:ext cx="3740079" cy="2097872"/>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Figure 7.1.1b Tracking Vials through the Lipids Sheet</w:t>
      </w:r>
      <w:r w:rsidDel="00000000" w:rsidR="00000000" w:rsidRPr="00000000">
        <w:rPr>
          <w:rtl w:val="0"/>
        </w:rPr>
      </w:r>
    </w:p>
    <w:p w:rsidR="00000000" w:rsidDel="00000000" w:rsidP="00000000" w:rsidRDefault="00000000" w:rsidRPr="00000000" w14:paraId="000003BC">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D">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Another datasheet contained information collected from krill processed for follow on lipids analysis between and after rounds of respirometry. </w:t>
      </w:r>
    </w:p>
    <w:p w:rsidR="00000000" w:rsidDel="00000000" w:rsidP="00000000" w:rsidRDefault="00000000" w:rsidRPr="00000000" w14:paraId="000003BE">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F">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C0">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2018030"/>
            <wp:effectExtent b="0" l="0" r="0" t="0"/>
            <wp:docPr id="75" name="image3.png"/>
            <a:graphic>
              <a:graphicData uri="http://schemas.openxmlformats.org/drawingml/2006/picture">
                <pic:pic>
                  <pic:nvPicPr>
                    <pic:cNvPr id="0" name="image3.png"/>
                    <pic:cNvPicPr preferRelativeResize="0"/>
                  </pic:nvPicPr>
                  <pic:blipFill>
                    <a:blip r:embed="rId71"/>
                    <a:srcRect b="0" l="0" r="0" t="0"/>
                    <a:stretch>
                      <a:fillRect/>
                    </a:stretch>
                  </pic:blipFill>
                  <pic:spPr>
                    <a:xfrm>
                      <a:off x="0" y="0"/>
                      <a:ext cx="5943600" cy="2018030"/>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Figure 7.1.1c  Processing Krill for Lipids</w:t>
      </w:r>
      <w:r w:rsidDel="00000000" w:rsidR="00000000" w:rsidRPr="00000000">
        <w:rPr>
          <w:rtl w:val="0"/>
        </w:rPr>
      </w:r>
    </w:p>
    <w:p w:rsidR="00000000" w:rsidDel="00000000" w:rsidP="00000000" w:rsidRDefault="00000000" w:rsidRPr="00000000" w14:paraId="000003C2">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3">
      <w:pPr>
        <w:keepNext w:val="0"/>
        <w:keepLines w:val="0"/>
        <w:widowControl w:val="1"/>
        <w:numPr>
          <w:ilvl w:val="0"/>
          <w:numId w:val="29"/>
        </w:numPr>
        <w:pBdr>
          <w:top w:space="0" w:sz="0" w:val="nil"/>
          <w:left w:space="0" w:sz="0" w:val="nil"/>
          <w:bottom w:space="0" w:sz="0" w:val="nil"/>
          <w:right w:space="0" w:sz="0" w:val="nil"/>
          <w:between w:space="0" w:sz="0" w:val="nil"/>
        </w:pBdr>
        <w:shd w:fill="ffffff" w:val="clear"/>
        <w:spacing w:after="0" w:before="0" w:line="240" w:lineRule="auto"/>
        <w:ind w:left="450" w:right="0" w:hanging="4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Remove krill from the MOATs to either go directly on for lipids analysis preparation or first include with a respirometry trial. </w:t>
      </w:r>
    </w:p>
    <w:p w:rsidR="00000000" w:rsidDel="00000000" w:rsidP="00000000" w:rsidRDefault="00000000" w:rsidRPr="00000000" w14:paraId="000003C4">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450" w:right="0" w:hanging="4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C5">
      <w:pPr>
        <w:keepNext w:val="0"/>
        <w:keepLines w:val="0"/>
        <w:widowControl w:val="1"/>
        <w:numPr>
          <w:ilvl w:val="0"/>
          <w:numId w:val="31"/>
        </w:numPr>
        <w:pBdr>
          <w:top w:space="0" w:sz="0" w:val="nil"/>
          <w:left w:space="0" w:sz="0" w:val="nil"/>
          <w:bottom w:space="0" w:sz="0" w:val="nil"/>
          <w:right w:space="0" w:sz="0" w:val="nil"/>
          <w:between w:space="0" w:sz="0" w:val="nil"/>
        </w:pBdr>
        <w:shd w:fill="ffffff" w:val="clear"/>
        <w:spacing w:after="0" w:before="0" w:line="240" w:lineRule="auto"/>
        <w:ind w:left="450" w:right="0" w:hanging="4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Store the krill in a 250mL jar with fresh filtered sea water. If not immediately processing the krill for lipids analysis keep the animal and jar at temperature via means of the respirometry water bath or use a “closed-out” MOATs to stand-in as a water bath. Ensure that krill from a respirometry vial go into a 250mL jar labeled with their glass vial number or respirometry channel number, or barcode number. </w:t>
      </w:r>
    </w:p>
    <w:p w:rsidR="00000000" w:rsidDel="00000000" w:rsidP="00000000" w:rsidRDefault="00000000" w:rsidRPr="00000000" w14:paraId="000003C6">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450" w:right="0" w:hanging="4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C7">
      <w:pPr>
        <w:keepNext w:val="0"/>
        <w:keepLines w:val="0"/>
        <w:widowControl w:val="1"/>
        <w:numPr>
          <w:ilvl w:val="0"/>
          <w:numId w:val="16"/>
        </w:numPr>
        <w:pBdr>
          <w:top w:space="0" w:sz="0" w:val="nil"/>
          <w:left w:space="0" w:sz="0" w:val="nil"/>
          <w:bottom w:space="0" w:sz="0" w:val="nil"/>
          <w:right w:space="0" w:sz="0" w:val="nil"/>
          <w:between w:space="0" w:sz="0" w:val="nil"/>
        </w:pBdr>
        <w:shd w:fill="ffffff" w:val="clear"/>
        <w:spacing w:after="0" w:before="0" w:line="240" w:lineRule="auto"/>
        <w:ind w:left="450" w:right="0" w:hanging="4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krill are ready to be ultimately processed for lipids analysis, rinse with filtered sea water. </w:t>
      </w:r>
    </w:p>
    <w:p w:rsidR="00000000" w:rsidDel="00000000" w:rsidP="00000000" w:rsidRDefault="00000000" w:rsidRPr="00000000" w14:paraId="000003C8">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450" w:right="0" w:hanging="4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C9">
      <w:pPr>
        <w:keepNext w:val="0"/>
        <w:keepLines w:val="0"/>
        <w:widowControl w:val="1"/>
        <w:numPr>
          <w:ilvl w:val="0"/>
          <w:numId w:val="17"/>
        </w:numPr>
        <w:pBdr>
          <w:top w:space="0" w:sz="0" w:val="nil"/>
          <w:left w:space="0" w:sz="0" w:val="nil"/>
          <w:bottom w:space="0" w:sz="0" w:val="nil"/>
          <w:right w:space="0" w:sz="0" w:val="nil"/>
          <w:between w:space="0" w:sz="0" w:val="nil"/>
        </w:pBdr>
        <w:shd w:fill="ffffff" w:val="clear"/>
        <w:spacing w:after="0" w:before="0" w:line="240" w:lineRule="auto"/>
        <w:ind w:left="450" w:right="0" w:hanging="4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a weigh boat and take to the scale to tear and zero out.</w:t>
      </w:r>
    </w:p>
    <w:p w:rsidR="00000000" w:rsidDel="00000000" w:rsidP="00000000" w:rsidRDefault="00000000" w:rsidRPr="00000000" w14:paraId="000003CA">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450" w:right="0" w:hanging="4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CB">
      <w:pPr>
        <w:keepNext w:val="0"/>
        <w:keepLines w:val="0"/>
        <w:widowControl w:val="1"/>
        <w:numPr>
          <w:ilvl w:val="0"/>
          <w:numId w:val="18"/>
        </w:numPr>
        <w:pBdr>
          <w:top w:space="0" w:sz="0" w:val="nil"/>
          <w:left w:space="0" w:sz="0" w:val="nil"/>
          <w:bottom w:space="0" w:sz="0" w:val="nil"/>
          <w:right w:space="0" w:sz="0" w:val="nil"/>
          <w:between w:space="0" w:sz="0" w:val="nil"/>
        </w:pBdr>
        <w:shd w:fill="ffffff" w:val="clear"/>
        <w:spacing w:after="0" w:before="0" w:line="240" w:lineRule="auto"/>
        <w:ind w:left="450" w:right="0" w:hanging="4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Place krill on weighed boat. Use a kim wipe to “dehydrate” the krill as best able and remove any excess water.  </w:t>
      </w:r>
    </w:p>
    <w:p w:rsidR="00000000" w:rsidDel="00000000" w:rsidP="00000000" w:rsidRDefault="00000000" w:rsidRPr="00000000" w14:paraId="000003CC">
      <w:pPr>
        <w:keepNext w:val="0"/>
        <w:keepLines w:val="0"/>
        <w:widowControl w:val="1"/>
        <w:numPr>
          <w:ilvl w:val="0"/>
          <w:numId w:val="20"/>
        </w:numPr>
        <w:pBdr>
          <w:top w:space="0" w:sz="0" w:val="nil"/>
          <w:left w:space="0" w:sz="0" w:val="nil"/>
          <w:bottom w:space="0" w:sz="0" w:val="nil"/>
          <w:right w:space="0" w:sz="0" w:val="nil"/>
          <w:between w:space="0" w:sz="0" w:val="nil"/>
        </w:pBdr>
        <w:shd w:fill="ffffff" w:val="clear"/>
        <w:spacing w:after="0" w:before="0" w:line="240" w:lineRule="auto"/>
        <w:ind w:left="450" w:right="0" w:hanging="4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Weight the krill, record weight</w:t>
      </w:r>
    </w:p>
    <w:p w:rsidR="00000000" w:rsidDel="00000000" w:rsidP="00000000" w:rsidRDefault="00000000" w:rsidRPr="00000000" w14:paraId="000003CD">
      <w:pPr>
        <w:keepNext w:val="0"/>
        <w:keepLines w:val="0"/>
        <w:widowControl w:val="1"/>
        <w:numPr>
          <w:ilvl w:val="0"/>
          <w:numId w:val="22"/>
        </w:numPr>
        <w:pBdr>
          <w:top w:space="0" w:sz="0" w:val="nil"/>
          <w:left w:space="0" w:sz="0" w:val="nil"/>
          <w:bottom w:space="0" w:sz="0" w:val="nil"/>
          <w:right w:space="0" w:sz="0" w:val="nil"/>
          <w:between w:space="0" w:sz="0" w:val="nil"/>
        </w:pBdr>
        <w:shd w:fill="ffffff" w:val="clear"/>
        <w:spacing w:after="0" w:before="0" w:line="240" w:lineRule="auto"/>
        <w:ind w:left="450" w:right="0" w:hanging="4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 the krill species</w:t>
      </w:r>
    </w:p>
    <w:p w:rsidR="00000000" w:rsidDel="00000000" w:rsidP="00000000" w:rsidRDefault="00000000" w:rsidRPr="00000000" w14:paraId="000003CE">
      <w:pPr>
        <w:keepNext w:val="0"/>
        <w:keepLines w:val="0"/>
        <w:widowControl w:val="1"/>
        <w:numPr>
          <w:ilvl w:val="0"/>
          <w:numId w:val="23"/>
        </w:numPr>
        <w:pBdr>
          <w:top w:space="0" w:sz="0" w:val="nil"/>
          <w:left w:space="0" w:sz="0" w:val="nil"/>
          <w:bottom w:space="0" w:sz="0" w:val="nil"/>
          <w:right w:space="0" w:sz="0" w:val="nil"/>
          <w:between w:space="0" w:sz="0" w:val="nil"/>
        </w:pBdr>
        <w:shd w:fill="ffffff" w:val="clear"/>
        <w:spacing w:after="0" w:before="0" w:line="240" w:lineRule="auto"/>
        <w:ind w:left="450" w:right="0" w:hanging="4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Capture a photo of the krill’s telson, and record measurement with IC Measure software. </w:t>
      </w:r>
    </w:p>
    <w:p w:rsidR="00000000" w:rsidDel="00000000" w:rsidP="00000000" w:rsidRDefault="00000000" w:rsidRPr="00000000" w14:paraId="000003CF">
      <w:pPr>
        <w:keepNext w:val="0"/>
        <w:keepLines w:val="0"/>
        <w:widowControl w:val="1"/>
        <w:numPr>
          <w:ilvl w:val="0"/>
          <w:numId w:val="24"/>
        </w:numPr>
        <w:pBdr>
          <w:top w:space="0" w:sz="0" w:val="nil"/>
          <w:left w:space="0" w:sz="0" w:val="nil"/>
          <w:bottom w:space="0" w:sz="0" w:val="nil"/>
          <w:right w:space="0" w:sz="0" w:val="nil"/>
          <w:between w:space="0" w:sz="0" w:val="nil"/>
        </w:pBdr>
        <w:shd w:fill="ffffff" w:val="clear"/>
        <w:spacing w:after="0" w:before="0" w:line="240" w:lineRule="auto"/>
        <w:ind w:left="450" w:right="0" w:hanging="4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Capture a picture of the head for records keeping on species identification with IC Capture software. </w:t>
      </w:r>
    </w:p>
    <w:p w:rsidR="00000000" w:rsidDel="00000000" w:rsidP="00000000" w:rsidRDefault="00000000" w:rsidRPr="00000000" w14:paraId="000003D0">
      <w:pPr>
        <w:keepNext w:val="0"/>
        <w:keepLines w:val="0"/>
        <w:widowControl w:val="1"/>
        <w:numPr>
          <w:ilvl w:val="0"/>
          <w:numId w:val="25"/>
        </w:numPr>
        <w:pBdr>
          <w:top w:space="0" w:sz="0" w:val="nil"/>
          <w:left w:space="0" w:sz="0" w:val="nil"/>
          <w:bottom w:space="0" w:sz="0" w:val="nil"/>
          <w:right w:space="0" w:sz="0" w:val="nil"/>
          <w:between w:space="0" w:sz="0" w:val="nil"/>
        </w:pBdr>
        <w:shd w:fill="ffffff" w:val="clear"/>
        <w:spacing w:after="0" w:before="0" w:line="240" w:lineRule="auto"/>
        <w:ind w:left="450" w:right="0" w:hanging="4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Place the krill inside a cryovial for subsequent flash freezing in the -80</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°C freezer</w:t>
      </w:r>
      <w:r w:rsidDel="00000000" w:rsidR="00000000" w:rsidRPr="00000000">
        <w:rPr>
          <w:rtl w:val="0"/>
        </w:rPr>
      </w:r>
    </w:p>
    <w:p w:rsidR="00000000" w:rsidDel="00000000" w:rsidP="00000000" w:rsidRDefault="00000000" w:rsidRPr="00000000" w14:paraId="000003D1">
      <w:pPr>
        <w:keepNext w:val="0"/>
        <w:keepLines w:val="0"/>
        <w:widowControl w:val="1"/>
        <w:numPr>
          <w:ilvl w:val="0"/>
          <w:numId w:val="12"/>
        </w:numPr>
        <w:pBdr>
          <w:top w:space="0" w:sz="0" w:val="nil"/>
          <w:left w:space="0" w:sz="0" w:val="nil"/>
          <w:bottom w:space="0" w:sz="0" w:val="nil"/>
          <w:right w:space="0" w:sz="0" w:val="nil"/>
          <w:between w:space="0" w:sz="0" w:val="nil"/>
        </w:pBdr>
        <w:shd w:fill="ffffff" w:val="clear"/>
        <w:spacing w:after="0" w:before="0" w:line="240" w:lineRule="auto"/>
        <w:ind w:left="450" w:right="0" w:hanging="4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Record the wet weight while tallying the total biomass contained inside the present cryovial. Once 100mg is achieved move the vial. Serialize the vial with a label with the following convention:</w:t>
      </w:r>
    </w:p>
    <w:p w:rsidR="00000000" w:rsidDel="00000000" w:rsidP="00000000" w:rsidRDefault="00000000" w:rsidRPr="00000000" w14:paraId="000003D2">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3">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4">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D5">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333240" cy="1166495"/>
            <wp:effectExtent b="0" l="0" r="0" t="0"/>
            <wp:docPr id="76" name="image1.png"/>
            <a:graphic>
              <a:graphicData uri="http://schemas.openxmlformats.org/drawingml/2006/picture">
                <pic:pic>
                  <pic:nvPicPr>
                    <pic:cNvPr id="0" name="image1.png"/>
                    <pic:cNvPicPr preferRelativeResize="0"/>
                  </pic:nvPicPr>
                  <pic:blipFill>
                    <a:blip r:embed="rId72"/>
                    <a:srcRect b="0" l="0" r="0" t="0"/>
                    <a:stretch>
                      <a:fillRect/>
                    </a:stretch>
                  </pic:blipFill>
                  <pic:spPr>
                    <a:xfrm>
                      <a:off x="0" y="0"/>
                      <a:ext cx="4333240" cy="1166495"/>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Figure 7.1.1c  Lipids Label Convention</w:t>
      </w:r>
      <w:r w:rsidDel="00000000" w:rsidR="00000000" w:rsidRPr="00000000">
        <w:rPr>
          <w:rtl w:val="0"/>
        </w:rPr>
      </w:r>
    </w:p>
    <w:p w:rsidR="00000000" w:rsidDel="00000000" w:rsidP="00000000" w:rsidRDefault="00000000" w:rsidRPr="00000000" w14:paraId="000003D7">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8">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refers to the MOATs Number </w:t>
      </w:r>
    </w:p>
    <w:p w:rsidR="00000000" w:rsidDel="00000000" w:rsidP="00000000" w:rsidRDefault="00000000" w:rsidRPr="00000000" w14:paraId="000003D9">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refers to the sequence number of the cyrovials, usually 1-4</w:t>
      </w:r>
    </w:p>
    <w:p w:rsidR="00000000" w:rsidDel="00000000" w:rsidP="00000000" w:rsidRDefault="00000000" w:rsidRPr="00000000" w14:paraId="000003DA">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refers to the number of krill inside the vial usually being 3-5krill making up 100mg</w:t>
      </w:r>
    </w:p>
    <w:p w:rsidR="00000000" w:rsidDel="00000000" w:rsidP="00000000" w:rsidRDefault="00000000" w:rsidRPr="00000000" w14:paraId="000003DB">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DC">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DD">
      <w:pPr>
        <w:spacing w:after="160" w:lineRule="auto"/>
        <w:rPr>
          <w:color w:val="000000"/>
        </w:rPr>
      </w:pPr>
      <w:r w:rsidDel="00000000" w:rsidR="00000000" w:rsidRPr="00000000">
        <w:rPr>
          <w:b w:val="1"/>
          <w:color w:val="000000"/>
          <w:sz w:val="36"/>
          <w:szCs w:val="36"/>
          <w:u w:val="single"/>
          <w:rtl w:val="0"/>
        </w:rPr>
        <w:t xml:space="preserve">Treatments:</w:t>
      </w:r>
      <w:r w:rsidDel="00000000" w:rsidR="00000000" w:rsidRPr="00000000">
        <w:rPr>
          <w:rtl w:val="0"/>
        </w:rPr>
      </w:r>
    </w:p>
    <w:p w:rsidR="00000000" w:rsidDel="00000000" w:rsidP="00000000" w:rsidRDefault="00000000" w:rsidRPr="00000000" w14:paraId="000003DE">
      <w:pPr>
        <w:spacing w:after="160" w:lineRule="auto"/>
        <w:rPr>
          <w:color w:val="000000"/>
        </w:rPr>
      </w:pPr>
      <w:r w:rsidDel="00000000" w:rsidR="00000000" w:rsidRPr="00000000">
        <w:rPr>
          <w:color w:val="000000"/>
          <w:sz w:val="22"/>
          <w:szCs w:val="22"/>
          <w:rtl w:val="0"/>
        </w:rPr>
        <w:t xml:space="preserve">Flow rate: 50 minutes for a moat turnover for a 44 L MOAT. About 50 ml/3.85 seconds. This is from the krill husbandry calculations google doc sheet under flow rate.</w:t>
      </w:r>
      <w:r w:rsidDel="00000000" w:rsidR="00000000" w:rsidRPr="00000000">
        <w:rPr>
          <w:rtl w:val="0"/>
        </w:rPr>
      </w:r>
    </w:p>
    <w:p w:rsidR="00000000" w:rsidDel="00000000" w:rsidP="00000000" w:rsidRDefault="00000000" w:rsidRPr="00000000" w14:paraId="000003DF">
      <w:pPr>
        <w:rPr>
          <w:color w:val="000000"/>
        </w:rPr>
      </w:pPr>
      <w:r w:rsidDel="00000000" w:rsidR="00000000" w:rsidRPr="00000000">
        <w:rPr>
          <w:rtl w:val="0"/>
        </w:rPr>
      </w:r>
    </w:p>
    <w:p w:rsidR="00000000" w:rsidDel="00000000" w:rsidP="00000000" w:rsidRDefault="00000000" w:rsidRPr="00000000" w14:paraId="000003E0">
      <w:pPr>
        <w:rPr>
          <w:color w:val="000000"/>
        </w:rPr>
      </w:pPr>
      <w:sdt>
        <w:sdtPr>
          <w:tag w:val="goog_rdk_204"/>
        </w:sdtPr>
        <w:sdtContent>
          <w:r w:rsidDel="00000000" w:rsidR="00000000" w:rsidRPr="00000000">
            <w:rPr>
              <w:rFonts w:ascii="Cardo" w:cs="Cardo" w:eastAsia="Cardo" w:hAnsi="Cardo"/>
              <w:color w:val="000000"/>
              <w:sz w:val="22"/>
              <w:szCs w:val="22"/>
              <w:rtl w:val="0"/>
            </w:rPr>
            <w:t xml:space="preserve">Day conditions (13.5 hr)→</w:t>
          </w:r>
        </w:sdtContent>
      </w:sdt>
      <w:r w:rsidDel="00000000" w:rsidR="00000000" w:rsidRPr="00000000">
        <w:rPr>
          <w:color w:val="000000"/>
          <w:sz w:val="22"/>
          <w:szCs w:val="22"/>
          <w:highlight w:val="white"/>
          <w:rtl w:val="0"/>
        </w:rPr>
        <w:t xml:space="preserve"> 1.5 hr ramp to night</w:t>
      </w:r>
      <w:sdt>
        <w:sdtPr>
          <w:tag w:val="goog_rdk_205"/>
        </w:sdtPr>
        <w:sdtContent>
          <w:r w:rsidDel="00000000" w:rsidR="00000000" w:rsidRPr="00000000">
            <w:rPr>
              <w:rFonts w:ascii="Cardo" w:cs="Cardo" w:eastAsia="Cardo" w:hAnsi="Cardo"/>
              <w:color w:val="000000"/>
              <w:sz w:val="22"/>
              <w:szCs w:val="22"/>
              <w:rtl w:val="0"/>
            </w:rPr>
            <w:t xml:space="preserve"> conditions → Flow off for night (7.5 hr) → 1.5 hr ramp to day conditions </w:t>
          </w:r>
        </w:sdtContent>
      </w:sdt>
      <w:r w:rsidDel="00000000" w:rsidR="00000000" w:rsidRPr="00000000">
        <w:rPr>
          <w:rtl w:val="0"/>
        </w:rPr>
      </w:r>
    </w:p>
    <w:p w:rsidR="00000000" w:rsidDel="00000000" w:rsidP="00000000" w:rsidRDefault="00000000" w:rsidRPr="00000000" w14:paraId="000003E1">
      <w:pPr>
        <w:rPr>
          <w:color w:val="000000"/>
        </w:rPr>
      </w:pPr>
      <w:r w:rsidDel="00000000" w:rsidR="00000000" w:rsidRPr="00000000">
        <w:rPr>
          <w:rtl w:val="0"/>
        </w:rPr>
      </w:r>
    </w:p>
    <w:tbl>
      <w:tblPr>
        <w:tblStyle w:val="Table17"/>
        <w:tblW w:w="8319.0" w:type="dxa"/>
        <w:jc w:val="left"/>
        <w:tblInd w:w="0.0" w:type="dxa"/>
        <w:tblLayout w:type="fixed"/>
        <w:tblLook w:val="0400"/>
      </w:tblPr>
      <w:tblGrid>
        <w:gridCol w:w="1539"/>
        <w:gridCol w:w="675"/>
        <w:gridCol w:w="728"/>
        <w:gridCol w:w="465"/>
        <w:gridCol w:w="804"/>
        <w:gridCol w:w="1002"/>
        <w:gridCol w:w="1043"/>
        <w:gridCol w:w="938"/>
        <w:gridCol w:w="1125"/>
        <w:tblGridChange w:id="0">
          <w:tblGrid>
            <w:gridCol w:w="1539"/>
            <w:gridCol w:w="675"/>
            <w:gridCol w:w="728"/>
            <w:gridCol w:w="465"/>
            <w:gridCol w:w="804"/>
            <w:gridCol w:w="1002"/>
            <w:gridCol w:w="1043"/>
            <w:gridCol w:w="938"/>
            <w:gridCol w:w="1125"/>
          </w:tblGrid>
        </w:tblGridChange>
      </w:tblGrid>
      <w:tr>
        <w:tc>
          <w:tcPr>
            <w:tcBorders>
              <w:bottom w:color="dddddd" w:space="0" w:sz="12" w:val="single"/>
            </w:tcBorders>
            <w:shd w:fill="ffffff" w:val="clear"/>
            <w:tcMar>
              <w:top w:w="75.0" w:type="dxa"/>
              <w:left w:w="75.0" w:type="dxa"/>
              <w:bottom w:w="75.0" w:type="dxa"/>
              <w:right w:w="75.0" w:type="dxa"/>
            </w:tcMar>
            <w:vAlign w:val="bottom"/>
          </w:tcPr>
          <w:p w:rsidR="00000000" w:rsidDel="00000000" w:rsidP="00000000" w:rsidRDefault="00000000" w:rsidRPr="00000000" w14:paraId="000003E2">
            <w:pPr>
              <w:rPr>
                <w:color w:val="000000"/>
              </w:rPr>
            </w:pPr>
            <w:r w:rsidDel="00000000" w:rsidR="00000000" w:rsidRPr="00000000">
              <w:rPr>
                <w:color w:val="000000"/>
                <w:sz w:val="21"/>
                <w:szCs w:val="21"/>
                <w:rtl w:val="0"/>
              </w:rPr>
              <w:br w:type="textWrapping"/>
              <w:t xml:space="preserve"> </w:t>
            </w:r>
            <w:r w:rsidDel="00000000" w:rsidR="00000000" w:rsidRPr="00000000">
              <w:rPr>
                <w:rtl w:val="0"/>
              </w:rPr>
            </w:r>
          </w:p>
        </w:tc>
        <w:tc>
          <w:tcPr>
            <w:tcBorders>
              <w:bottom w:color="dddddd" w:space="0" w:sz="12" w:val="single"/>
            </w:tcBorders>
            <w:shd w:fill="ffffff" w:val="clear"/>
            <w:tcMar>
              <w:top w:w="75.0" w:type="dxa"/>
              <w:left w:w="75.0" w:type="dxa"/>
              <w:bottom w:w="75.0" w:type="dxa"/>
              <w:right w:w="75.0" w:type="dxa"/>
            </w:tcMar>
            <w:vAlign w:val="bottom"/>
          </w:tcPr>
          <w:p w:rsidR="00000000" w:rsidDel="00000000" w:rsidP="00000000" w:rsidRDefault="00000000" w:rsidRPr="00000000" w14:paraId="000003E3">
            <w:pPr>
              <w:jc w:val="right"/>
              <w:rPr>
                <w:color w:val="000000"/>
              </w:rPr>
            </w:pPr>
            <w:r w:rsidDel="00000000" w:rsidR="00000000" w:rsidRPr="00000000">
              <w:rPr>
                <w:b w:val="1"/>
                <w:color w:val="000000"/>
                <w:sz w:val="21"/>
                <w:szCs w:val="21"/>
                <w:rtl w:val="0"/>
              </w:rPr>
              <w:t xml:space="preserve">Temp</w:t>
            </w:r>
            <w:r w:rsidDel="00000000" w:rsidR="00000000" w:rsidRPr="00000000">
              <w:rPr>
                <w:rtl w:val="0"/>
              </w:rPr>
            </w:r>
          </w:p>
        </w:tc>
        <w:tc>
          <w:tcPr>
            <w:tcBorders>
              <w:bottom w:color="dddddd" w:space="0" w:sz="12" w:val="single"/>
            </w:tcBorders>
            <w:shd w:fill="ffffff" w:val="clear"/>
            <w:tcMar>
              <w:top w:w="75.0" w:type="dxa"/>
              <w:left w:w="75.0" w:type="dxa"/>
              <w:bottom w:w="75.0" w:type="dxa"/>
              <w:right w:w="75.0" w:type="dxa"/>
            </w:tcMar>
            <w:vAlign w:val="bottom"/>
          </w:tcPr>
          <w:p w:rsidR="00000000" w:rsidDel="00000000" w:rsidP="00000000" w:rsidRDefault="00000000" w:rsidRPr="00000000" w14:paraId="000003E4">
            <w:pPr>
              <w:jc w:val="right"/>
              <w:rPr>
                <w:color w:val="000000"/>
              </w:rPr>
            </w:pPr>
            <w:r w:rsidDel="00000000" w:rsidR="00000000" w:rsidRPr="00000000">
              <w:rPr>
                <w:b w:val="1"/>
                <w:color w:val="000000"/>
                <w:sz w:val="21"/>
                <w:szCs w:val="21"/>
                <w:rtl w:val="0"/>
              </w:rPr>
              <w:t xml:space="preserve">pH</w:t>
            </w:r>
            <w:r w:rsidDel="00000000" w:rsidR="00000000" w:rsidRPr="00000000">
              <w:rPr>
                <w:rtl w:val="0"/>
              </w:rPr>
            </w:r>
          </w:p>
        </w:tc>
        <w:tc>
          <w:tcPr>
            <w:tcBorders>
              <w:bottom w:color="dddddd" w:space="0" w:sz="12" w:val="single"/>
            </w:tcBorders>
            <w:shd w:fill="ffffff" w:val="clear"/>
            <w:tcMar>
              <w:top w:w="75.0" w:type="dxa"/>
              <w:left w:w="75.0" w:type="dxa"/>
              <w:bottom w:w="75.0" w:type="dxa"/>
              <w:right w:w="75.0" w:type="dxa"/>
            </w:tcMar>
            <w:vAlign w:val="bottom"/>
          </w:tcPr>
          <w:p w:rsidR="00000000" w:rsidDel="00000000" w:rsidP="00000000" w:rsidRDefault="00000000" w:rsidRPr="00000000" w14:paraId="000003E5">
            <w:pPr>
              <w:jc w:val="right"/>
              <w:rPr>
                <w:color w:val="000000"/>
              </w:rPr>
            </w:pPr>
            <w:r w:rsidDel="00000000" w:rsidR="00000000" w:rsidRPr="00000000">
              <w:rPr>
                <w:b w:val="1"/>
                <w:color w:val="000000"/>
                <w:sz w:val="21"/>
                <w:szCs w:val="21"/>
                <w:rtl w:val="0"/>
              </w:rPr>
              <w:t xml:space="preserve">DO</w:t>
            </w:r>
            <w:r w:rsidDel="00000000" w:rsidR="00000000" w:rsidRPr="00000000">
              <w:rPr>
                <w:rtl w:val="0"/>
              </w:rPr>
            </w:r>
          </w:p>
        </w:tc>
        <w:tc>
          <w:tcPr>
            <w:tcBorders>
              <w:bottom w:color="dddddd" w:space="0" w:sz="12" w:val="single"/>
            </w:tcBorders>
            <w:shd w:fill="ffffff" w:val="clear"/>
            <w:tcMar>
              <w:top w:w="75.0" w:type="dxa"/>
              <w:left w:w="75.0" w:type="dxa"/>
              <w:bottom w:w="75.0" w:type="dxa"/>
              <w:right w:w="75.0" w:type="dxa"/>
            </w:tcMar>
            <w:vAlign w:val="bottom"/>
          </w:tcPr>
          <w:p w:rsidR="00000000" w:rsidDel="00000000" w:rsidP="00000000" w:rsidRDefault="00000000" w:rsidRPr="00000000" w14:paraId="000003E6">
            <w:pPr>
              <w:jc w:val="right"/>
              <w:rPr>
                <w:color w:val="000000"/>
              </w:rPr>
            </w:pPr>
            <w:r w:rsidDel="00000000" w:rsidR="00000000" w:rsidRPr="00000000">
              <w:rPr>
                <w:b w:val="1"/>
                <w:color w:val="000000"/>
                <w:sz w:val="21"/>
                <w:szCs w:val="21"/>
                <w:rtl w:val="0"/>
              </w:rPr>
              <w:t xml:space="preserve">salinity</w:t>
            </w:r>
            <w:r w:rsidDel="00000000" w:rsidR="00000000" w:rsidRPr="00000000">
              <w:rPr>
                <w:rtl w:val="0"/>
              </w:rPr>
            </w:r>
          </w:p>
        </w:tc>
        <w:tc>
          <w:tcPr>
            <w:tcBorders>
              <w:bottom w:color="dddddd" w:space="0" w:sz="12" w:val="single"/>
            </w:tcBorders>
            <w:shd w:fill="ffffff" w:val="clear"/>
            <w:tcMar>
              <w:top w:w="75.0" w:type="dxa"/>
              <w:left w:w="75.0" w:type="dxa"/>
              <w:bottom w:w="75.0" w:type="dxa"/>
              <w:right w:w="75.0" w:type="dxa"/>
            </w:tcMar>
            <w:vAlign w:val="bottom"/>
          </w:tcPr>
          <w:p w:rsidR="00000000" w:rsidDel="00000000" w:rsidP="00000000" w:rsidRDefault="00000000" w:rsidRPr="00000000" w14:paraId="000003E7">
            <w:pPr>
              <w:jc w:val="right"/>
              <w:rPr>
                <w:color w:val="000000"/>
              </w:rPr>
            </w:pPr>
            <w:r w:rsidDel="00000000" w:rsidR="00000000" w:rsidRPr="00000000">
              <w:rPr>
                <w:b w:val="1"/>
                <w:color w:val="000000"/>
                <w:sz w:val="21"/>
                <w:szCs w:val="21"/>
                <w:rtl w:val="0"/>
              </w:rPr>
              <w:t xml:space="preserve">alkalinity</w:t>
            </w:r>
            <w:r w:rsidDel="00000000" w:rsidR="00000000" w:rsidRPr="00000000">
              <w:rPr>
                <w:rtl w:val="0"/>
              </w:rPr>
            </w:r>
          </w:p>
        </w:tc>
        <w:tc>
          <w:tcPr>
            <w:tcBorders>
              <w:bottom w:color="dddddd" w:space="0" w:sz="12" w:val="single"/>
            </w:tcBorders>
            <w:shd w:fill="ffffff" w:val="clear"/>
            <w:tcMar>
              <w:top w:w="75.0" w:type="dxa"/>
              <w:left w:w="75.0" w:type="dxa"/>
              <w:bottom w:w="75.0" w:type="dxa"/>
              <w:right w:w="75.0" w:type="dxa"/>
            </w:tcMar>
            <w:vAlign w:val="bottom"/>
          </w:tcPr>
          <w:p w:rsidR="00000000" w:rsidDel="00000000" w:rsidP="00000000" w:rsidRDefault="00000000" w:rsidRPr="00000000" w14:paraId="000003E8">
            <w:pPr>
              <w:jc w:val="right"/>
              <w:rPr>
                <w:color w:val="000000"/>
              </w:rPr>
            </w:pPr>
            <w:r w:rsidDel="00000000" w:rsidR="00000000" w:rsidRPr="00000000">
              <w:rPr>
                <w:b w:val="1"/>
                <w:color w:val="000000"/>
                <w:sz w:val="21"/>
                <w:szCs w:val="21"/>
                <w:rtl w:val="0"/>
              </w:rPr>
              <w:t xml:space="preserve">pCO2</w:t>
            </w:r>
            <w:r w:rsidDel="00000000" w:rsidR="00000000" w:rsidRPr="00000000">
              <w:rPr>
                <w:rtl w:val="0"/>
              </w:rPr>
            </w:r>
          </w:p>
        </w:tc>
        <w:tc>
          <w:tcPr>
            <w:tcBorders>
              <w:bottom w:color="dddddd" w:space="0" w:sz="12" w:val="single"/>
            </w:tcBorders>
            <w:shd w:fill="ffffff" w:val="clear"/>
            <w:tcMar>
              <w:top w:w="75.0" w:type="dxa"/>
              <w:left w:w="75.0" w:type="dxa"/>
              <w:bottom w:w="75.0" w:type="dxa"/>
              <w:right w:w="75.0" w:type="dxa"/>
            </w:tcMar>
            <w:vAlign w:val="bottom"/>
          </w:tcPr>
          <w:p w:rsidR="00000000" w:rsidDel="00000000" w:rsidP="00000000" w:rsidRDefault="00000000" w:rsidRPr="00000000" w14:paraId="000003E9">
            <w:pPr>
              <w:jc w:val="right"/>
              <w:rPr>
                <w:color w:val="000000"/>
              </w:rPr>
            </w:pPr>
            <w:r w:rsidDel="00000000" w:rsidR="00000000" w:rsidRPr="00000000">
              <w:rPr>
                <w:b w:val="1"/>
                <w:color w:val="000000"/>
                <w:sz w:val="21"/>
                <w:szCs w:val="21"/>
                <w:rtl w:val="0"/>
              </w:rPr>
              <w:t xml:space="preserve">Hconc</w:t>
            </w:r>
            <w:r w:rsidDel="00000000" w:rsidR="00000000" w:rsidRPr="00000000">
              <w:rPr>
                <w:rtl w:val="0"/>
              </w:rPr>
            </w:r>
          </w:p>
        </w:tc>
        <w:tc>
          <w:tcPr>
            <w:tcBorders>
              <w:bottom w:color="dddddd" w:space="0" w:sz="12" w:val="single"/>
            </w:tcBorders>
            <w:shd w:fill="ffffff" w:val="clear"/>
            <w:tcMar>
              <w:top w:w="75.0" w:type="dxa"/>
              <w:left w:w="75.0" w:type="dxa"/>
              <w:bottom w:w="75.0" w:type="dxa"/>
              <w:right w:w="75.0" w:type="dxa"/>
            </w:tcMar>
            <w:vAlign w:val="bottom"/>
          </w:tcPr>
          <w:p w:rsidR="00000000" w:rsidDel="00000000" w:rsidP="00000000" w:rsidRDefault="00000000" w:rsidRPr="00000000" w14:paraId="000003EA">
            <w:pPr>
              <w:jc w:val="right"/>
              <w:rPr>
                <w:color w:val="000000"/>
              </w:rPr>
            </w:pPr>
            <w:r w:rsidDel="00000000" w:rsidR="00000000" w:rsidRPr="00000000">
              <w:rPr>
                <w:b w:val="1"/>
                <w:color w:val="000000"/>
                <w:sz w:val="21"/>
                <w:szCs w:val="21"/>
                <w:rtl w:val="0"/>
              </w:rPr>
              <w:t xml:space="preserve"> % Sat DO</w:t>
            </w:r>
            <w:r w:rsidDel="00000000" w:rsidR="00000000" w:rsidRPr="00000000">
              <w:rPr>
                <w:rtl w:val="0"/>
              </w:rPr>
            </w:r>
          </w:p>
        </w:tc>
      </w:tr>
      <w:tr>
        <w:tc>
          <w:tcPr>
            <w:tcBorders>
              <w:top w:color="dddddd" w:space="0" w:sz="12" w:val="single"/>
              <w:bottom w:color="dddddd" w:space="0" w:sz="6" w:val="single"/>
            </w:tcBorders>
            <w:shd w:fill="ffffff" w:val="clear"/>
            <w:tcMar>
              <w:top w:w="75.0" w:type="dxa"/>
              <w:left w:w="75.0" w:type="dxa"/>
              <w:bottom w:w="75.0" w:type="dxa"/>
              <w:right w:w="75.0" w:type="dxa"/>
            </w:tcMar>
          </w:tcPr>
          <w:p w:rsidR="00000000" w:rsidDel="00000000" w:rsidP="00000000" w:rsidRDefault="00000000" w:rsidRPr="00000000" w14:paraId="000003EB">
            <w:pPr>
              <w:rPr>
                <w:color w:val="000000"/>
              </w:rPr>
            </w:pPr>
            <w:r w:rsidDel="00000000" w:rsidR="00000000" w:rsidRPr="00000000">
              <w:rPr>
                <w:color w:val="000000"/>
                <w:sz w:val="21"/>
                <w:szCs w:val="21"/>
                <w:rtl w:val="0"/>
              </w:rPr>
              <w:t xml:space="preserve">Acclimation</w:t>
            </w:r>
            <w:r w:rsidDel="00000000" w:rsidR="00000000" w:rsidRPr="00000000">
              <w:rPr>
                <w:rtl w:val="0"/>
              </w:rPr>
            </w:r>
          </w:p>
        </w:tc>
        <w:tc>
          <w:tcPr>
            <w:tcBorders>
              <w:top w:color="dddddd" w:space="0" w:sz="12" w:val="single"/>
              <w:bottom w:color="dddddd" w:space="0" w:sz="6" w:val="single"/>
            </w:tcBorders>
            <w:shd w:fill="ffffff" w:val="clear"/>
            <w:tcMar>
              <w:top w:w="75.0" w:type="dxa"/>
              <w:left w:w="75.0" w:type="dxa"/>
              <w:bottom w:w="75.0" w:type="dxa"/>
              <w:right w:w="75.0" w:type="dxa"/>
            </w:tcMar>
          </w:tcPr>
          <w:p w:rsidR="00000000" w:rsidDel="00000000" w:rsidP="00000000" w:rsidRDefault="00000000" w:rsidRPr="00000000" w14:paraId="000003EC">
            <w:pPr>
              <w:jc w:val="right"/>
              <w:rPr>
                <w:color w:val="000000"/>
              </w:rPr>
            </w:pPr>
            <w:r w:rsidDel="00000000" w:rsidR="00000000" w:rsidRPr="00000000">
              <w:rPr>
                <w:color w:val="000000"/>
                <w:sz w:val="21"/>
                <w:szCs w:val="21"/>
                <w:rtl w:val="0"/>
              </w:rPr>
              <w:t xml:space="preserve">110</w:t>
            </w:r>
            <w:r w:rsidDel="00000000" w:rsidR="00000000" w:rsidRPr="00000000">
              <w:rPr>
                <w:rtl w:val="0"/>
              </w:rPr>
            </w:r>
          </w:p>
        </w:tc>
        <w:tc>
          <w:tcPr>
            <w:tcBorders>
              <w:top w:color="dddddd" w:space="0" w:sz="12" w:val="single"/>
              <w:bottom w:color="dddddd" w:space="0" w:sz="6" w:val="single"/>
            </w:tcBorders>
            <w:shd w:fill="ffffff" w:val="clear"/>
            <w:tcMar>
              <w:top w:w="75.0" w:type="dxa"/>
              <w:left w:w="75.0" w:type="dxa"/>
              <w:bottom w:w="75.0" w:type="dxa"/>
              <w:right w:w="75.0" w:type="dxa"/>
            </w:tcMar>
          </w:tcPr>
          <w:p w:rsidR="00000000" w:rsidDel="00000000" w:rsidP="00000000" w:rsidRDefault="00000000" w:rsidRPr="00000000" w14:paraId="000003ED">
            <w:pPr>
              <w:jc w:val="right"/>
              <w:rPr>
                <w:color w:val="000000"/>
              </w:rPr>
            </w:pPr>
            <w:r w:rsidDel="00000000" w:rsidR="00000000" w:rsidRPr="00000000">
              <w:rPr>
                <w:color w:val="000000"/>
                <w:sz w:val="21"/>
                <w:szCs w:val="21"/>
                <w:rtl w:val="0"/>
              </w:rPr>
              <w:t xml:space="preserve">7.73</w:t>
            </w:r>
            <w:r w:rsidDel="00000000" w:rsidR="00000000" w:rsidRPr="00000000">
              <w:rPr>
                <w:rtl w:val="0"/>
              </w:rPr>
            </w:r>
          </w:p>
        </w:tc>
        <w:tc>
          <w:tcPr>
            <w:tcBorders>
              <w:top w:color="dddddd" w:space="0" w:sz="12" w:val="single"/>
              <w:bottom w:color="dddddd" w:space="0" w:sz="6" w:val="single"/>
            </w:tcBorders>
            <w:shd w:fill="ffffff" w:val="clear"/>
            <w:tcMar>
              <w:top w:w="75.0" w:type="dxa"/>
              <w:left w:w="75.0" w:type="dxa"/>
              <w:bottom w:w="75.0" w:type="dxa"/>
              <w:right w:w="75.0" w:type="dxa"/>
            </w:tcMar>
          </w:tcPr>
          <w:p w:rsidR="00000000" w:rsidDel="00000000" w:rsidP="00000000" w:rsidRDefault="00000000" w:rsidRPr="00000000" w14:paraId="000003EE">
            <w:pPr>
              <w:jc w:val="right"/>
              <w:rPr>
                <w:color w:val="000000"/>
              </w:rPr>
            </w:pPr>
            <w:r w:rsidDel="00000000" w:rsidR="00000000" w:rsidRPr="00000000">
              <w:rPr>
                <w:color w:val="000000"/>
                <w:sz w:val="21"/>
                <w:szCs w:val="21"/>
                <w:rtl w:val="0"/>
              </w:rPr>
              <w:t xml:space="preserve">9.4</w:t>
            </w:r>
            <w:r w:rsidDel="00000000" w:rsidR="00000000" w:rsidRPr="00000000">
              <w:rPr>
                <w:rtl w:val="0"/>
              </w:rPr>
            </w:r>
          </w:p>
        </w:tc>
        <w:tc>
          <w:tcPr>
            <w:tcBorders>
              <w:top w:color="dddddd" w:space="0" w:sz="12" w:val="single"/>
              <w:bottom w:color="dddddd" w:space="0" w:sz="6" w:val="single"/>
            </w:tcBorders>
            <w:shd w:fill="ffffff" w:val="clear"/>
            <w:tcMar>
              <w:top w:w="75.0" w:type="dxa"/>
              <w:left w:w="75.0" w:type="dxa"/>
              <w:bottom w:w="75.0" w:type="dxa"/>
              <w:right w:w="75.0" w:type="dxa"/>
            </w:tcMar>
          </w:tcPr>
          <w:p w:rsidR="00000000" w:rsidDel="00000000" w:rsidP="00000000" w:rsidRDefault="00000000" w:rsidRPr="00000000" w14:paraId="000003EF">
            <w:pPr>
              <w:jc w:val="right"/>
              <w:rPr>
                <w:color w:val="000000"/>
              </w:rPr>
            </w:pPr>
            <w:r w:rsidDel="00000000" w:rsidR="00000000" w:rsidRPr="00000000">
              <w:rPr>
                <w:color w:val="000000"/>
                <w:sz w:val="21"/>
                <w:szCs w:val="21"/>
                <w:rtl w:val="0"/>
              </w:rPr>
              <w:t xml:space="preserve">29.3</w:t>
            </w:r>
            <w:r w:rsidDel="00000000" w:rsidR="00000000" w:rsidRPr="00000000">
              <w:rPr>
                <w:rtl w:val="0"/>
              </w:rPr>
            </w:r>
          </w:p>
        </w:tc>
        <w:tc>
          <w:tcPr>
            <w:tcBorders>
              <w:top w:color="dddddd" w:space="0" w:sz="12" w:val="single"/>
              <w:bottom w:color="dddddd" w:space="0" w:sz="6" w:val="single"/>
            </w:tcBorders>
            <w:shd w:fill="ffffff" w:val="clear"/>
            <w:tcMar>
              <w:top w:w="75.0" w:type="dxa"/>
              <w:left w:w="75.0" w:type="dxa"/>
              <w:bottom w:w="75.0" w:type="dxa"/>
              <w:right w:w="75.0" w:type="dxa"/>
            </w:tcMar>
          </w:tcPr>
          <w:p w:rsidR="00000000" w:rsidDel="00000000" w:rsidP="00000000" w:rsidRDefault="00000000" w:rsidRPr="00000000" w14:paraId="000003F0">
            <w:pPr>
              <w:jc w:val="right"/>
              <w:rPr>
                <w:color w:val="000000"/>
              </w:rPr>
            </w:pPr>
            <w:r w:rsidDel="00000000" w:rsidR="00000000" w:rsidRPr="00000000">
              <w:rPr>
                <w:color w:val="000000"/>
                <w:sz w:val="21"/>
                <w:szCs w:val="21"/>
                <w:rtl w:val="0"/>
              </w:rPr>
              <w:t xml:space="preserve">1997.615</w:t>
            </w:r>
            <w:r w:rsidDel="00000000" w:rsidR="00000000" w:rsidRPr="00000000">
              <w:rPr>
                <w:rtl w:val="0"/>
              </w:rPr>
            </w:r>
          </w:p>
        </w:tc>
        <w:tc>
          <w:tcPr>
            <w:tcBorders>
              <w:top w:color="dddddd" w:space="0" w:sz="12" w:val="single"/>
              <w:bottom w:color="dddddd" w:space="0" w:sz="6" w:val="single"/>
            </w:tcBorders>
            <w:shd w:fill="ffffff" w:val="clear"/>
            <w:tcMar>
              <w:top w:w="75.0" w:type="dxa"/>
              <w:left w:w="75.0" w:type="dxa"/>
              <w:bottom w:w="75.0" w:type="dxa"/>
              <w:right w:w="75.0" w:type="dxa"/>
            </w:tcMar>
          </w:tcPr>
          <w:p w:rsidR="00000000" w:rsidDel="00000000" w:rsidP="00000000" w:rsidRDefault="00000000" w:rsidRPr="00000000" w14:paraId="000003F1">
            <w:pPr>
              <w:jc w:val="right"/>
              <w:rPr>
                <w:color w:val="000000"/>
              </w:rPr>
            </w:pPr>
            <w:r w:rsidDel="00000000" w:rsidR="00000000" w:rsidRPr="00000000">
              <w:rPr>
                <w:color w:val="000000"/>
                <w:sz w:val="21"/>
                <w:szCs w:val="21"/>
                <w:rtl w:val="0"/>
              </w:rPr>
              <w:t xml:space="preserve">798.8425</w:t>
            </w:r>
            <w:r w:rsidDel="00000000" w:rsidR="00000000" w:rsidRPr="00000000">
              <w:rPr>
                <w:rtl w:val="0"/>
              </w:rPr>
            </w:r>
          </w:p>
        </w:tc>
        <w:tc>
          <w:tcPr>
            <w:tcBorders>
              <w:top w:color="dddddd" w:space="0" w:sz="12" w:val="single"/>
              <w:bottom w:color="dddddd" w:space="0" w:sz="6" w:val="single"/>
            </w:tcBorders>
            <w:shd w:fill="ffffff" w:val="clear"/>
            <w:tcMar>
              <w:top w:w="75.0" w:type="dxa"/>
              <w:left w:w="75.0" w:type="dxa"/>
              <w:bottom w:w="75.0" w:type="dxa"/>
              <w:right w:w="75.0" w:type="dxa"/>
            </w:tcMar>
          </w:tcPr>
          <w:p w:rsidR="00000000" w:rsidDel="00000000" w:rsidP="00000000" w:rsidRDefault="00000000" w:rsidRPr="00000000" w14:paraId="000003F2">
            <w:pPr>
              <w:jc w:val="right"/>
              <w:rPr>
                <w:color w:val="000000"/>
              </w:rPr>
            </w:pPr>
            <w:r w:rsidDel="00000000" w:rsidR="00000000" w:rsidRPr="00000000">
              <w:rPr>
                <w:color w:val="000000"/>
                <w:sz w:val="21"/>
                <w:szCs w:val="21"/>
                <w:rtl w:val="0"/>
              </w:rPr>
              <w:t xml:space="preserve">18.62087</w:t>
            </w:r>
            <w:r w:rsidDel="00000000" w:rsidR="00000000" w:rsidRPr="00000000">
              <w:rPr>
                <w:rtl w:val="0"/>
              </w:rPr>
            </w:r>
          </w:p>
        </w:tc>
        <w:tc>
          <w:tcPr>
            <w:tcBorders>
              <w:top w:color="dddddd" w:space="0" w:sz="12" w:val="single"/>
              <w:bottom w:color="dddddd" w:space="0" w:sz="6" w:val="single"/>
            </w:tcBorders>
            <w:shd w:fill="ffffff" w:val="clear"/>
            <w:tcMar>
              <w:top w:w="75.0" w:type="dxa"/>
              <w:left w:w="75.0" w:type="dxa"/>
              <w:bottom w:w="75.0" w:type="dxa"/>
              <w:right w:w="75.0" w:type="dxa"/>
            </w:tcMar>
          </w:tcPr>
          <w:p w:rsidR="00000000" w:rsidDel="00000000" w:rsidP="00000000" w:rsidRDefault="00000000" w:rsidRPr="00000000" w14:paraId="000003F3">
            <w:pPr>
              <w:jc w:val="right"/>
              <w:rPr>
                <w:color w:val="000000"/>
              </w:rPr>
            </w:pPr>
            <w:r w:rsidDel="00000000" w:rsidR="00000000" w:rsidRPr="00000000">
              <w:rPr>
                <w:color w:val="000000"/>
                <w:sz w:val="21"/>
                <w:szCs w:val="21"/>
                <w:rtl w:val="0"/>
              </w:rPr>
              <w:t xml:space="preserve">100</w:t>
            </w:r>
            <w:r w:rsidDel="00000000" w:rsidR="00000000" w:rsidRPr="00000000">
              <w:rPr>
                <w:rtl w:val="0"/>
              </w:rPr>
            </w:r>
          </w:p>
        </w:tc>
      </w:tr>
      <w:tr>
        <w:tc>
          <w:tcPr>
            <w:tcBorders>
              <w:top w:color="dddddd" w:space="0" w:sz="6" w:val="single"/>
              <w:bottom w:color="dddddd" w:space="0" w:sz="6" w:val="single"/>
            </w:tcBorders>
            <w:shd w:fill="ffffff" w:val="clear"/>
            <w:tcMar>
              <w:top w:w="75.0" w:type="dxa"/>
              <w:left w:w="75.0" w:type="dxa"/>
              <w:bottom w:w="75.0" w:type="dxa"/>
              <w:right w:w="75.0" w:type="dxa"/>
            </w:tcMar>
          </w:tcPr>
          <w:p w:rsidR="00000000" w:rsidDel="00000000" w:rsidP="00000000" w:rsidRDefault="00000000" w:rsidRPr="00000000" w14:paraId="000003F4">
            <w:pPr>
              <w:rPr>
                <w:color w:val="000000"/>
              </w:rPr>
            </w:pPr>
            <w:r w:rsidDel="00000000" w:rsidR="00000000" w:rsidRPr="00000000">
              <w:rPr>
                <w:color w:val="000000"/>
                <w:sz w:val="21"/>
                <w:szCs w:val="21"/>
                <w:rtl w:val="0"/>
              </w:rPr>
              <w:t xml:space="preserve">CurrentDay</w:t>
            </w:r>
            <w:r w:rsidDel="00000000" w:rsidR="00000000" w:rsidRPr="00000000">
              <w:rPr>
                <w:rtl w:val="0"/>
              </w:rPr>
            </w:r>
          </w:p>
        </w:tc>
        <w:tc>
          <w:tcPr>
            <w:tcBorders>
              <w:top w:color="dddddd" w:space="0" w:sz="6" w:val="single"/>
              <w:bottom w:color="dddddd" w:space="0" w:sz="6" w:val="single"/>
            </w:tcBorders>
            <w:shd w:fill="ffffff" w:val="clear"/>
            <w:tcMar>
              <w:top w:w="75.0" w:type="dxa"/>
              <w:left w:w="75.0" w:type="dxa"/>
              <w:bottom w:w="75.0" w:type="dxa"/>
              <w:right w:w="75.0" w:type="dxa"/>
            </w:tcMar>
          </w:tcPr>
          <w:p w:rsidR="00000000" w:rsidDel="00000000" w:rsidP="00000000" w:rsidRDefault="00000000" w:rsidRPr="00000000" w14:paraId="000003F5">
            <w:pPr>
              <w:jc w:val="right"/>
              <w:rPr>
                <w:color w:val="000000"/>
              </w:rPr>
            </w:pPr>
            <w:r w:rsidDel="00000000" w:rsidR="00000000" w:rsidRPr="00000000">
              <w:rPr>
                <w:color w:val="000000"/>
                <w:sz w:val="21"/>
                <w:szCs w:val="21"/>
                <w:rtl w:val="0"/>
              </w:rPr>
              <w:t xml:space="preserve">110</w:t>
            </w:r>
            <w:r w:rsidDel="00000000" w:rsidR="00000000" w:rsidRPr="00000000">
              <w:rPr>
                <w:rtl w:val="0"/>
              </w:rPr>
            </w:r>
          </w:p>
        </w:tc>
        <w:tc>
          <w:tcPr>
            <w:tcBorders>
              <w:top w:color="dddddd" w:space="0" w:sz="6" w:val="single"/>
              <w:bottom w:color="dddddd" w:space="0" w:sz="6" w:val="single"/>
            </w:tcBorders>
            <w:shd w:fill="ffffff" w:val="clear"/>
            <w:tcMar>
              <w:top w:w="75.0" w:type="dxa"/>
              <w:left w:w="75.0" w:type="dxa"/>
              <w:bottom w:w="75.0" w:type="dxa"/>
              <w:right w:w="75.0" w:type="dxa"/>
            </w:tcMar>
          </w:tcPr>
          <w:p w:rsidR="00000000" w:rsidDel="00000000" w:rsidP="00000000" w:rsidRDefault="00000000" w:rsidRPr="00000000" w14:paraId="000003F6">
            <w:pPr>
              <w:jc w:val="right"/>
              <w:rPr>
                <w:color w:val="000000"/>
              </w:rPr>
            </w:pPr>
            <w:r w:rsidDel="00000000" w:rsidR="00000000" w:rsidRPr="00000000">
              <w:rPr>
                <w:color w:val="000000"/>
                <w:sz w:val="21"/>
                <w:szCs w:val="21"/>
                <w:rtl w:val="0"/>
              </w:rPr>
              <w:t xml:space="preserve">7.64</w:t>
            </w:r>
            <w:r w:rsidDel="00000000" w:rsidR="00000000" w:rsidRPr="00000000">
              <w:rPr>
                <w:rtl w:val="0"/>
              </w:rPr>
            </w:r>
          </w:p>
        </w:tc>
        <w:tc>
          <w:tcPr>
            <w:tcBorders>
              <w:top w:color="dddddd" w:space="0" w:sz="6" w:val="single"/>
              <w:bottom w:color="dddddd" w:space="0" w:sz="6" w:val="single"/>
            </w:tcBorders>
            <w:shd w:fill="ffffff" w:val="clear"/>
            <w:tcMar>
              <w:top w:w="75.0" w:type="dxa"/>
              <w:left w:w="75.0" w:type="dxa"/>
              <w:bottom w:w="75.0" w:type="dxa"/>
              <w:right w:w="75.0" w:type="dxa"/>
            </w:tcMar>
          </w:tcPr>
          <w:p w:rsidR="00000000" w:rsidDel="00000000" w:rsidP="00000000" w:rsidRDefault="00000000" w:rsidRPr="00000000" w14:paraId="000003F7">
            <w:pPr>
              <w:jc w:val="right"/>
              <w:rPr>
                <w:color w:val="000000"/>
              </w:rPr>
            </w:pPr>
            <w:r w:rsidDel="00000000" w:rsidR="00000000" w:rsidRPr="00000000">
              <w:rPr>
                <w:color w:val="000000"/>
                <w:sz w:val="21"/>
                <w:szCs w:val="21"/>
                <w:rtl w:val="0"/>
              </w:rPr>
              <w:t xml:space="preserve">5.6</w:t>
            </w:r>
            <w:r w:rsidDel="00000000" w:rsidR="00000000" w:rsidRPr="00000000">
              <w:rPr>
                <w:rtl w:val="0"/>
              </w:rPr>
            </w:r>
          </w:p>
        </w:tc>
        <w:tc>
          <w:tcPr>
            <w:tcBorders>
              <w:top w:color="dddddd" w:space="0" w:sz="6" w:val="single"/>
              <w:bottom w:color="dddddd" w:space="0" w:sz="6" w:val="single"/>
            </w:tcBorders>
            <w:shd w:fill="ffffff" w:val="clear"/>
            <w:tcMar>
              <w:top w:w="75.0" w:type="dxa"/>
              <w:left w:w="75.0" w:type="dxa"/>
              <w:bottom w:w="75.0" w:type="dxa"/>
              <w:right w:w="75.0" w:type="dxa"/>
            </w:tcMar>
          </w:tcPr>
          <w:p w:rsidR="00000000" w:rsidDel="00000000" w:rsidP="00000000" w:rsidRDefault="00000000" w:rsidRPr="00000000" w14:paraId="000003F8">
            <w:pPr>
              <w:jc w:val="right"/>
              <w:rPr>
                <w:color w:val="000000"/>
              </w:rPr>
            </w:pPr>
            <w:r w:rsidDel="00000000" w:rsidR="00000000" w:rsidRPr="00000000">
              <w:rPr>
                <w:color w:val="000000"/>
                <w:sz w:val="21"/>
                <w:szCs w:val="21"/>
                <w:rtl w:val="0"/>
              </w:rPr>
              <w:t xml:space="preserve">29.3</w:t>
            </w:r>
            <w:r w:rsidDel="00000000" w:rsidR="00000000" w:rsidRPr="00000000">
              <w:rPr>
                <w:rtl w:val="0"/>
              </w:rPr>
            </w:r>
          </w:p>
        </w:tc>
        <w:tc>
          <w:tcPr>
            <w:tcBorders>
              <w:top w:color="dddddd" w:space="0" w:sz="6" w:val="single"/>
              <w:bottom w:color="dddddd" w:space="0" w:sz="6" w:val="single"/>
            </w:tcBorders>
            <w:shd w:fill="ffffff" w:val="clear"/>
            <w:tcMar>
              <w:top w:w="75.0" w:type="dxa"/>
              <w:left w:w="75.0" w:type="dxa"/>
              <w:bottom w:w="75.0" w:type="dxa"/>
              <w:right w:w="75.0" w:type="dxa"/>
            </w:tcMar>
          </w:tcPr>
          <w:p w:rsidR="00000000" w:rsidDel="00000000" w:rsidP="00000000" w:rsidRDefault="00000000" w:rsidRPr="00000000" w14:paraId="000003F9">
            <w:pPr>
              <w:jc w:val="right"/>
              <w:rPr>
                <w:color w:val="000000"/>
              </w:rPr>
            </w:pPr>
            <w:r w:rsidDel="00000000" w:rsidR="00000000" w:rsidRPr="00000000">
              <w:rPr>
                <w:color w:val="000000"/>
                <w:sz w:val="21"/>
                <w:szCs w:val="21"/>
                <w:rtl w:val="0"/>
              </w:rPr>
              <w:t xml:space="preserve">1997.615</w:t>
            </w:r>
            <w:r w:rsidDel="00000000" w:rsidR="00000000" w:rsidRPr="00000000">
              <w:rPr>
                <w:rtl w:val="0"/>
              </w:rPr>
            </w:r>
          </w:p>
        </w:tc>
        <w:tc>
          <w:tcPr>
            <w:tcBorders>
              <w:top w:color="dddddd" w:space="0" w:sz="6" w:val="single"/>
              <w:bottom w:color="dddddd" w:space="0" w:sz="6" w:val="single"/>
            </w:tcBorders>
            <w:shd w:fill="ffffff" w:val="clear"/>
            <w:tcMar>
              <w:top w:w="75.0" w:type="dxa"/>
              <w:left w:w="75.0" w:type="dxa"/>
              <w:bottom w:w="75.0" w:type="dxa"/>
              <w:right w:w="75.0" w:type="dxa"/>
            </w:tcMar>
          </w:tcPr>
          <w:p w:rsidR="00000000" w:rsidDel="00000000" w:rsidP="00000000" w:rsidRDefault="00000000" w:rsidRPr="00000000" w14:paraId="000003FA">
            <w:pPr>
              <w:jc w:val="right"/>
              <w:rPr>
                <w:color w:val="000000"/>
              </w:rPr>
            </w:pPr>
            <w:r w:rsidDel="00000000" w:rsidR="00000000" w:rsidRPr="00000000">
              <w:rPr>
                <w:color w:val="000000"/>
                <w:sz w:val="21"/>
                <w:szCs w:val="21"/>
                <w:rtl w:val="0"/>
              </w:rPr>
              <w:t xml:space="preserve">995.2630</w:t>
            </w:r>
            <w:r w:rsidDel="00000000" w:rsidR="00000000" w:rsidRPr="00000000">
              <w:rPr>
                <w:rtl w:val="0"/>
              </w:rPr>
            </w:r>
          </w:p>
        </w:tc>
        <w:tc>
          <w:tcPr>
            <w:tcBorders>
              <w:top w:color="dddddd" w:space="0" w:sz="6" w:val="single"/>
              <w:bottom w:color="dddddd" w:space="0" w:sz="6" w:val="single"/>
            </w:tcBorders>
            <w:shd w:fill="ffffff" w:val="clear"/>
            <w:tcMar>
              <w:top w:w="75.0" w:type="dxa"/>
              <w:left w:w="75.0" w:type="dxa"/>
              <w:bottom w:w="75.0" w:type="dxa"/>
              <w:right w:w="75.0" w:type="dxa"/>
            </w:tcMar>
          </w:tcPr>
          <w:p w:rsidR="00000000" w:rsidDel="00000000" w:rsidP="00000000" w:rsidRDefault="00000000" w:rsidRPr="00000000" w14:paraId="000003FB">
            <w:pPr>
              <w:jc w:val="right"/>
              <w:rPr>
                <w:color w:val="000000"/>
              </w:rPr>
            </w:pPr>
            <w:r w:rsidDel="00000000" w:rsidR="00000000" w:rsidRPr="00000000">
              <w:rPr>
                <w:color w:val="000000"/>
                <w:sz w:val="21"/>
                <w:szCs w:val="21"/>
                <w:rtl w:val="0"/>
              </w:rPr>
              <w:t xml:space="preserve">22.90868</w:t>
            </w:r>
            <w:r w:rsidDel="00000000" w:rsidR="00000000" w:rsidRPr="00000000">
              <w:rPr>
                <w:rtl w:val="0"/>
              </w:rPr>
            </w:r>
          </w:p>
        </w:tc>
        <w:tc>
          <w:tcPr>
            <w:tcBorders>
              <w:top w:color="dddddd" w:space="0" w:sz="6" w:val="single"/>
              <w:bottom w:color="dddddd" w:space="0" w:sz="6" w:val="single"/>
            </w:tcBorders>
            <w:shd w:fill="ffffff" w:val="clear"/>
            <w:tcMar>
              <w:top w:w="75.0" w:type="dxa"/>
              <w:left w:w="75.0" w:type="dxa"/>
              <w:bottom w:w="75.0" w:type="dxa"/>
              <w:right w:w="75.0" w:type="dxa"/>
            </w:tcMar>
          </w:tcPr>
          <w:p w:rsidR="00000000" w:rsidDel="00000000" w:rsidP="00000000" w:rsidRDefault="00000000" w:rsidRPr="00000000" w14:paraId="000003FC">
            <w:pPr>
              <w:jc w:val="right"/>
              <w:rPr>
                <w:color w:val="000000"/>
              </w:rPr>
            </w:pPr>
            <w:r w:rsidDel="00000000" w:rsidR="00000000" w:rsidRPr="00000000">
              <w:rPr>
                <w:color w:val="000000"/>
                <w:sz w:val="21"/>
                <w:szCs w:val="21"/>
                <w:rtl w:val="0"/>
              </w:rPr>
              <w:t xml:space="preserve">60</w:t>
            </w:r>
            <w:r w:rsidDel="00000000" w:rsidR="00000000" w:rsidRPr="00000000">
              <w:rPr>
                <w:rtl w:val="0"/>
              </w:rPr>
            </w:r>
          </w:p>
        </w:tc>
      </w:tr>
      <w:tr>
        <w:tc>
          <w:tcPr>
            <w:tcBorders>
              <w:top w:color="dddddd" w:space="0" w:sz="6" w:val="single"/>
              <w:bottom w:color="dddddd" w:space="0" w:sz="6" w:val="single"/>
            </w:tcBorders>
            <w:shd w:fill="ffffff" w:val="clear"/>
            <w:tcMar>
              <w:top w:w="75.0" w:type="dxa"/>
              <w:left w:w="75.0" w:type="dxa"/>
              <w:bottom w:w="75.0" w:type="dxa"/>
              <w:right w:w="75.0" w:type="dxa"/>
            </w:tcMar>
          </w:tcPr>
          <w:p w:rsidR="00000000" w:rsidDel="00000000" w:rsidP="00000000" w:rsidRDefault="00000000" w:rsidRPr="00000000" w14:paraId="000003FD">
            <w:pPr>
              <w:rPr>
                <w:color w:val="000000"/>
              </w:rPr>
            </w:pPr>
            <w:r w:rsidDel="00000000" w:rsidR="00000000" w:rsidRPr="00000000">
              <w:rPr>
                <w:color w:val="000000"/>
                <w:sz w:val="21"/>
                <w:szCs w:val="21"/>
                <w:rtl w:val="0"/>
              </w:rPr>
              <w:t xml:space="preserve">CurrentNight</w:t>
            </w:r>
            <w:r w:rsidDel="00000000" w:rsidR="00000000" w:rsidRPr="00000000">
              <w:rPr>
                <w:rtl w:val="0"/>
              </w:rPr>
            </w:r>
          </w:p>
        </w:tc>
        <w:tc>
          <w:tcPr>
            <w:tcBorders>
              <w:top w:color="dddddd" w:space="0" w:sz="6" w:val="single"/>
              <w:bottom w:color="dddddd" w:space="0" w:sz="6" w:val="single"/>
            </w:tcBorders>
            <w:shd w:fill="ffffff" w:val="clear"/>
            <w:tcMar>
              <w:top w:w="75.0" w:type="dxa"/>
              <w:left w:w="75.0" w:type="dxa"/>
              <w:bottom w:w="75.0" w:type="dxa"/>
              <w:right w:w="75.0" w:type="dxa"/>
            </w:tcMar>
          </w:tcPr>
          <w:p w:rsidR="00000000" w:rsidDel="00000000" w:rsidP="00000000" w:rsidRDefault="00000000" w:rsidRPr="00000000" w14:paraId="000003FE">
            <w:pPr>
              <w:jc w:val="right"/>
              <w:rPr>
                <w:color w:val="000000"/>
              </w:rPr>
            </w:pPr>
            <w:r w:rsidDel="00000000" w:rsidR="00000000" w:rsidRPr="00000000">
              <w:rPr>
                <w:color w:val="000000"/>
                <w:sz w:val="21"/>
                <w:szCs w:val="21"/>
                <w:rtl w:val="0"/>
              </w:rPr>
              <w:t xml:space="preserve">121</w:t>
            </w:r>
            <w:r w:rsidDel="00000000" w:rsidR="00000000" w:rsidRPr="00000000">
              <w:rPr>
                <w:rtl w:val="0"/>
              </w:rPr>
            </w:r>
          </w:p>
        </w:tc>
        <w:tc>
          <w:tcPr>
            <w:tcBorders>
              <w:top w:color="dddddd" w:space="0" w:sz="6" w:val="single"/>
              <w:bottom w:color="dddddd" w:space="0" w:sz="6" w:val="single"/>
            </w:tcBorders>
            <w:shd w:fill="ffffff" w:val="clear"/>
            <w:tcMar>
              <w:top w:w="75.0" w:type="dxa"/>
              <w:left w:w="75.0" w:type="dxa"/>
              <w:bottom w:w="75.0" w:type="dxa"/>
              <w:right w:w="75.0" w:type="dxa"/>
            </w:tcMar>
          </w:tcPr>
          <w:p w:rsidR="00000000" w:rsidDel="00000000" w:rsidP="00000000" w:rsidRDefault="00000000" w:rsidRPr="00000000" w14:paraId="000003FF">
            <w:pPr>
              <w:jc w:val="right"/>
              <w:rPr>
                <w:color w:val="000000"/>
              </w:rPr>
            </w:pPr>
            <w:r w:rsidDel="00000000" w:rsidR="00000000" w:rsidRPr="00000000">
              <w:rPr>
                <w:color w:val="000000"/>
                <w:sz w:val="21"/>
                <w:szCs w:val="21"/>
                <w:rtl w:val="0"/>
              </w:rPr>
              <w:t xml:space="preserve">7.73</w:t>
            </w:r>
            <w:r w:rsidDel="00000000" w:rsidR="00000000" w:rsidRPr="00000000">
              <w:rPr>
                <w:rtl w:val="0"/>
              </w:rPr>
            </w:r>
          </w:p>
        </w:tc>
        <w:tc>
          <w:tcPr>
            <w:tcBorders>
              <w:top w:color="dddddd" w:space="0" w:sz="6" w:val="single"/>
              <w:bottom w:color="dddddd" w:space="0" w:sz="6" w:val="single"/>
            </w:tcBorders>
            <w:shd w:fill="ffffff" w:val="clear"/>
            <w:tcMar>
              <w:top w:w="75.0" w:type="dxa"/>
              <w:left w:w="75.0" w:type="dxa"/>
              <w:bottom w:w="75.0" w:type="dxa"/>
              <w:right w:w="75.0" w:type="dxa"/>
            </w:tcMar>
          </w:tcPr>
          <w:p w:rsidR="00000000" w:rsidDel="00000000" w:rsidP="00000000" w:rsidRDefault="00000000" w:rsidRPr="00000000" w14:paraId="00000400">
            <w:pPr>
              <w:jc w:val="right"/>
              <w:rPr>
                <w:color w:val="000000"/>
              </w:rPr>
            </w:pPr>
            <w:r w:rsidDel="00000000" w:rsidR="00000000" w:rsidRPr="00000000">
              <w:rPr>
                <w:color w:val="000000"/>
                <w:sz w:val="21"/>
                <w:szCs w:val="21"/>
                <w:rtl w:val="0"/>
              </w:rPr>
              <w:t xml:space="preserve">9.2</w:t>
            </w:r>
            <w:r w:rsidDel="00000000" w:rsidR="00000000" w:rsidRPr="00000000">
              <w:rPr>
                <w:rtl w:val="0"/>
              </w:rPr>
            </w:r>
          </w:p>
        </w:tc>
        <w:tc>
          <w:tcPr>
            <w:tcBorders>
              <w:top w:color="dddddd" w:space="0" w:sz="6" w:val="single"/>
              <w:bottom w:color="dddddd" w:space="0" w:sz="6" w:val="single"/>
            </w:tcBorders>
            <w:shd w:fill="ffffff" w:val="clear"/>
            <w:tcMar>
              <w:top w:w="75.0" w:type="dxa"/>
              <w:left w:w="75.0" w:type="dxa"/>
              <w:bottom w:w="75.0" w:type="dxa"/>
              <w:right w:w="75.0" w:type="dxa"/>
            </w:tcMar>
          </w:tcPr>
          <w:p w:rsidR="00000000" w:rsidDel="00000000" w:rsidP="00000000" w:rsidRDefault="00000000" w:rsidRPr="00000000" w14:paraId="00000401">
            <w:pPr>
              <w:jc w:val="right"/>
              <w:rPr>
                <w:color w:val="000000"/>
              </w:rPr>
            </w:pPr>
            <w:r w:rsidDel="00000000" w:rsidR="00000000" w:rsidRPr="00000000">
              <w:rPr>
                <w:color w:val="000000"/>
                <w:sz w:val="21"/>
                <w:szCs w:val="21"/>
                <w:rtl w:val="0"/>
              </w:rPr>
              <w:t xml:space="preserve">29.3</w:t>
            </w:r>
            <w:r w:rsidDel="00000000" w:rsidR="00000000" w:rsidRPr="00000000">
              <w:rPr>
                <w:rtl w:val="0"/>
              </w:rPr>
            </w:r>
          </w:p>
        </w:tc>
        <w:tc>
          <w:tcPr>
            <w:tcBorders>
              <w:top w:color="dddddd" w:space="0" w:sz="6" w:val="single"/>
              <w:bottom w:color="dddddd" w:space="0" w:sz="6" w:val="single"/>
            </w:tcBorders>
            <w:shd w:fill="ffffff" w:val="clear"/>
            <w:tcMar>
              <w:top w:w="75.0" w:type="dxa"/>
              <w:left w:w="75.0" w:type="dxa"/>
              <w:bottom w:w="75.0" w:type="dxa"/>
              <w:right w:w="75.0" w:type="dxa"/>
            </w:tcMar>
          </w:tcPr>
          <w:p w:rsidR="00000000" w:rsidDel="00000000" w:rsidP="00000000" w:rsidRDefault="00000000" w:rsidRPr="00000000" w14:paraId="00000402">
            <w:pPr>
              <w:jc w:val="right"/>
              <w:rPr>
                <w:color w:val="000000"/>
              </w:rPr>
            </w:pPr>
            <w:r w:rsidDel="00000000" w:rsidR="00000000" w:rsidRPr="00000000">
              <w:rPr>
                <w:color w:val="000000"/>
                <w:sz w:val="21"/>
                <w:szCs w:val="21"/>
                <w:rtl w:val="0"/>
              </w:rPr>
              <w:t xml:space="preserve">1997.615</w:t>
            </w:r>
            <w:r w:rsidDel="00000000" w:rsidR="00000000" w:rsidRPr="00000000">
              <w:rPr>
                <w:rtl w:val="0"/>
              </w:rPr>
            </w:r>
          </w:p>
        </w:tc>
        <w:tc>
          <w:tcPr>
            <w:tcBorders>
              <w:top w:color="dddddd" w:space="0" w:sz="6" w:val="single"/>
              <w:bottom w:color="dddddd" w:space="0" w:sz="6" w:val="single"/>
            </w:tcBorders>
            <w:shd w:fill="ffffff" w:val="clear"/>
            <w:tcMar>
              <w:top w:w="75.0" w:type="dxa"/>
              <w:left w:w="75.0" w:type="dxa"/>
              <w:bottom w:w="75.0" w:type="dxa"/>
              <w:right w:w="75.0" w:type="dxa"/>
            </w:tcMar>
          </w:tcPr>
          <w:p w:rsidR="00000000" w:rsidDel="00000000" w:rsidP="00000000" w:rsidRDefault="00000000" w:rsidRPr="00000000" w14:paraId="00000403">
            <w:pPr>
              <w:jc w:val="right"/>
              <w:rPr>
                <w:color w:val="000000"/>
              </w:rPr>
            </w:pPr>
            <w:r w:rsidDel="00000000" w:rsidR="00000000" w:rsidRPr="00000000">
              <w:rPr>
                <w:color w:val="000000"/>
                <w:sz w:val="21"/>
                <w:szCs w:val="21"/>
                <w:rtl w:val="0"/>
              </w:rPr>
              <w:t xml:space="preserve">802.7367</w:t>
            </w:r>
            <w:r w:rsidDel="00000000" w:rsidR="00000000" w:rsidRPr="00000000">
              <w:rPr>
                <w:rtl w:val="0"/>
              </w:rPr>
            </w:r>
          </w:p>
        </w:tc>
        <w:tc>
          <w:tcPr>
            <w:tcBorders>
              <w:top w:color="dddddd" w:space="0" w:sz="6" w:val="single"/>
              <w:bottom w:color="dddddd" w:space="0" w:sz="6" w:val="single"/>
            </w:tcBorders>
            <w:shd w:fill="ffffff" w:val="clear"/>
            <w:tcMar>
              <w:top w:w="75.0" w:type="dxa"/>
              <w:left w:w="75.0" w:type="dxa"/>
              <w:bottom w:w="75.0" w:type="dxa"/>
              <w:right w:w="75.0" w:type="dxa"/>
            </w:tcMar>
          </w:tcPr>
          <w:p w:rsidR="00000000" w:rsidDel="00000000" w:rsidP="00000000" w:rsidRDefault="00000000" w:rsidRPr="00000000" w14:paraId="00000404">
            <w:pPr>
              <w:jc w:val="right"/>
              <w:rPr>
                <w:color w:val="000000"/>
              </w:rPr>
            </w:pPr>
            <w:r w:rsidDel="00000000" w:rsidR="00000000" w:rsidRPr="00000000">
              <w:rPr>
                <w:color w:val="000000"/>
                <w:sz w:val="21"/>
                <w:szCs w:val="21"/>
                <w:rtl w:val="0"/>
              </w:rPr>
              <w:t xml:space="preserve">18.62087</w:t>
            </w:r>
            <w:r w:rsidDel="00000000" w:rsidR="00000000" w:rsidRPr="00000000">
              <w:rPr>
                <w:rtl w:val="0"/>
              </w:rPr>
            </w:r>
          </w:p>
        </w:tc>
        <w:tc>
          <w:tcPr>
            <w:tcBorders>
              <w:top w:color="dddddd" w:space="0" w:sz="6" w:val="single"/>
              <w:bottom w:color="dddddd" w:space="0" w:sz="6" w:val="single"/>
            </w:tcBorders>
            <w:shd w:fill="ffffff" w:val="clear"/>
            <w:tcMar>
              <w:top w:w="75.0" w:type="dxa"/>
              <w:left w:w="75.0" w:type="dxa"/>
              <w:bottom w:w="75.0" w:type="dxa"/>
              <w:right w:w="75.0" w:type="dxa"/>
            </w:tcMar>
          </w:tcPr>
          <w:p w:rsidR="00000000" w:rsidDel="00000000" w:rsidP="00000000" w:rsidRDefault="00000000" w:rsidRPr="00000000" w14:paraId="00000405">
            <w:pPr>
              <w:jc w:val="right"/>
              <w:rPr>
                <w:color w:val="000000"/>
              </w:rPr>
            </w:pPr>
            <w:r w:rsidDel="00000000" w:rsidR="00000000" w:rsidRPr="00000000">
              <w:rPr>
                <w:color w:val="000000"/>
                <w:sz w:val="21"/>
                <w:szCs w:val="21"/>
                <w:rtl w:val="0"/>
              </w:rPr>
              <w:t xml:space="preserve">100</w:t>
            </w:r>
            <w:r w:rsidDel="00000000" w:rsidR="00000000" w:rsidRPr="00000000">
              <w:rPr>
                <w:rtl w:val="0"/>
              </w:rPr>
            </w:r>
          </w:p>
        </w:tc>
      </w:tr>
      <w:tr>
        <w:tc>
          <w:tcPr>
            <w:tcBorders>
              <w:top w:color="dddddd" w:space="0" w:sz="6" w:val="single"/>
              <w:bottom w:color="dddddd" w:space="0" w:sz="6" w:val="single"/>
            </w:tcBorders>
            <w:shd w:fill="ffffff" w:val="clear"/>
            <w:tcMar>
              <w:top w:w="75.0" w:type="dxa"/>
              <w:left w:w="75.0" w:type="dxa"/>
              <w:bottom w:w="75.0" w:type="dxa"/>
              <w:right w:w="75.0" w:type="dxa"/>
            </w:tcMar>
          </w:tcPr>
          <w:p w:rsidR="00000000" w:rsidDel="00000000" w:rsidP="00000000" w:rsidRDefault="00000000" w:rsidRPr="00000000" w14:paraId="00000406">
            <w:pPr>
              <w:rPr>
                <w:color w:val="000000"/>
              </w:rPr>
            </w:pPr>
            <w:r w:rsidDel="00000000" w:rsidR="00000000" w:rsidRPr="00000000">
              <w:rPr>
                <w:color w:val="000000"/>
                <w:sz w:val="21"/>
                <w:szCs w:val="21"/>
                <w:rtl w:val="0"/>
              </w:rPr>
              <w:t xml:space="preserve">HighTempDay</w:t>
            </w:r>
            <w:r w:rsidDel="00000000" w:rsidR="00000000" w:rsidRPr="00000000">
              <w:rPr>
                <w:rtl w:val="0"/>
              </w:rPr>
            </w:r>
          </w:p>
        </w:tc>
        <w:tc>
          <w:tcPr>
            <w:tcBorders>
              <w:top w:color="dddddd" w:space="0" w:sz="6" w:val="single"/>
              <w:bottom w:color="dddddd" w:space="0" w:sz="6" w:val="single"/>
            </w:tcBorders>
            <w:shd w:fill="ffffff" w:val="clear"/>
            <w:tcMar>
              <w:top w:w="75.0" w:type="dxa"/>
              <w:left w:w="75.0" w:type="dxa"/>
              <w:bottom w:w="75.0" w:type="dxa"/>
              <w:right w:w="75.0" w:type="dxa"/>
            </w:tcMar>
          </w:tcPr>
          <w:p w:rsidR="00000000" w:rsidDel="00000000" w:rsidP="00000000" w:rsidRDefault="00000000" w:rsidRPr="00000000" w14:paraId="00000407">
            <w:pPr>
              <w:jc w:val="right"/>
              <w:rPr>
                <w:color w:val="000000"/>
              </w:rPr>
            </w:pPr>
            <w:r w:rsidDel="00000000" w:rsidR="00000000" w:rsidRPr="00000000">
              <w:rPr>
                <w:color w:val="000000"/>
                <w:sz w:val="21"/>
                <w:szCs w:val="21"/>
                <w:rtl w:val="0"/>
              </w:rPr>
              <w:t xml:space="preserve">132</w:t>
            </w:r>
            <w:r w:rsidDel="00000000" w:rsidR="00000000" w:rsidRPr="00000000">
              <w:rPr>
                <w:rtl w:val="0"/>
              </w:rPr>
            </w:r>
          </w:p>
        </w:tc>
        <w:tc>
          <w:tcPr>
            <w:tcBorders>
              <w:top w:color="dddddd" w:space="0" w:sz="6" w:val="single"/>
              <w:bottom w:color="dddddd" w:space="0" w:sz="6" w:val="single"/>
            </w:tcBorders>
            <w:shd w:fill="ffffff" w:val="clear"/>
            <w:tcMar>
              <w:top w:w="75.0" w:type="dxa"/>
              <w:left w:w="75.0" w:type="dxa"/>
              <w:bottom w:w="75.0" w:type="dxa"/>
              <w:right w:w="75.0" w:type="dxa"/>
            </w:tcMar>
          </w:tcPr>
          <w:p w:rsidR="00000000" w:rsidDel="00000000" w:rsidP="00000000" w:rsidRDefault="00000000" w:rsidRPr="00000000" w14:paraId="00000408">
            <w:pPr>
              <w:jc w:val="right"/>
              <w:rPr>
                <w:color w:val="000000"/>
              </w:rPr>
            </w:pPr>
            <w:r w:rsidDel="00000000" w:rsidR="00000000" w:rsidRPr="00000000">
              <w:rPr>
                <w:color w:val="000000"/>
                <w:sz w:val="21"/>
                <w:szCs w:val="21"/>
                <w:rtl w:val="0"/>
              </w:rPr>
              <w:t xml:space="preserve">7.5640</w:t>
            </w:r>
            <w:r w:rsidDel="00000000" w:rsidR="00000000" w:rsidRPr="00000000">
              <w:rPr>
                <w:rtl w:val="0"/>
              </w:rPr>
            </w:r>
          </w:p>
        </w:tc>
        <w:tc>
          <w:tcPr>
            <w:tcBorders>
              <w:top w:color="dddddd" w:space="0" w:sz="6" w:val="single"/>
              <w:bottom w:color="dddddd" w:space="0" w:sz="6" w:val="single"/>
            </w:tcBorders>
            <w:shd w:fill="ffffff" w:val="clear"/>
            <w:tcMar>
              <w:top w:w="75.0" w:type="dxa"/>
              <w:left w:w="75.0" w:type="dxa"/>
              <w:bottom w:w="75.0" w:type="dxa"/>
              <w:right w:w="75.0" w:type="dxa"/>
            </w:tcMar>
          </w:tcPr>
          <w:p w:rsidR="00000000" w:rsidDel="00000000" w:rsidP="00000000" w:rsidRDefault="00000000" w:rsidRPr="00000000" w14:paraId="00000409">
            <w:pPr>
              <w:jc w:val="right"/>
              <w:rPr>
                <w:color w:val="000000"/>
              </w:rPr>
            </w:pPr>
            <w:r w:rsidDel="00000000" w:rsidR="00000000" w:rsidRPr="00000000">
              <w:rPr>
                <w:color w:val="000000"/>
                <w:sz w:val="21"/>
                <w:szCs w:val="21"/>
                <w:rtl w:val="0"/>
              </w:rPr>
              <w:t xml:space="preserve">5.4</w:t>
            </w:r>
            <w:r w:rsidDel="00000000" w:rsidR="00000000" w:rsidRPr="00000000">
              <w:rPr>
                <w:rtl w:val="0"/>
              </w:rPr>
            </w:r>
          </w:p>
        </w:tc>
        <w:tc>
          <w:tcPr>
            <w:tcBorders>
              <w:top w:color="dddddd" w:space="0" w:sz="6" w:val="single"/>
              <w:bottom w:color="dddddd" w:space="0" w:sz="6" w:val="single"/>
            </w:tcBorders>
            <w:shd w:fill="ffffff" w:val="clear"/>
            <w:tcMar>
              <w:top w:w="75.0" w:type="dxa"/>
              <w:left w:w="75.0" w:type="dxa"/>
              <w:bottom w:w="75.0" w:type="dxa"/>
              <w:right w:w="75.0" w:type="dxa"/>
            </w:tcMar>
          </w:tcPr>
          <w:p w:rsidR="00000000" w:rsidDel="00000000" w:rsidP="00000000" w:rsidRDefault="00000000" w:rsidRPr="00000000" w14:paraId="0000040A">
            <w:pPr>
              <w:jc w:val="right"/>
              <w:rPr>
                <w:color w:val="000000"/>
              </w:rPr>
            </w:pPr>
            <w:r w:rsidDel="00000000" w:rsidR="00000000" w:rsidRPr="00000000">
              <w:rPr>
                <w:color w:val="000000"/>
                <w:sz w:val="21"/>
                <w:szCs w:val="21"/>
                <w:rtl w:val="0"/>
              </w:rPr>
              <w:t xml:space="preserve">29.3</w:t>
            </w:r>
            <w:r w:rsidDel="00000000" w:rsidR="00000000" w:rsidRPr="00000000">
              <w:rPr>
                <w:rtl w:val="0"/>
              </w:rPr>
            </w:r>
          </w:p>
        </w:tc>
        <w:tc>
          <w:tcPr>
            <w:tcBorders>
              <w:top w:color="dddddd" w:space="0" w:sz="6" w:val="single"/>
              <w:bottom w:color="dddddd" w:space="0" w:sz="6" w:val="single"/>
            </w:tcBorders>
            <w:shd w:fill="ffffff" w:val="clear"/>
            <w:tcMar>
              <w:top w:w="75.0" w:type="dxa"/>
              <w:left w:w="75.0" w:type="dxa"/>
              <w:bottom w:w="75.0" w:type="dxa"/>
              <w:right w:w="75.0" w:type="dxa"/>
            </w:tcMar>
          </w:tcPr>
          <w:p w:rsidR="00000000" w:rsidDel="00000000" w:rsidP="00000000" w:rsidRDefault="00000000" w:rsidRPr="00000000" w14:paraId="0000040B">
            <w:pPr>
              <w:jc w:val="right"/>
              <w:rPr>
                <w:color w:val="000000"/>
              </w:rPr>
            </w:pPr>
            <w:r w:rsidDel="00000000" w:rsidR="00000000" w:rsidRPr="00000000">
              <w:rPr>
                <w:color w:val="000000"/>
                <w:sz w:val="21"/>
                <w:szCs w:val="21"/>
                <w:rtl w:val="0"/>
              </w:rPr>
              <w:t xml:space="preserve">1997.615</w:t>
            </w:r>
            <w:r w:rsidDel="00000000" w:rsidR="00000000" w:rsidRPr="00000000">
              <w:rPr>
                <w:rtl w:val="0"/>
              </w:rPr>
            </w:r>
          </w:p>
        </w:tc>
        <w:tc>
          <w:tcPr>
            <w:tcBorders>
              <w:top w:color="dddddd" w:space="0" w:sz="6" w:val="single"/>
              <w:bottom w:color="dddddd" w:space="0" w:sz="6" w:val="single"/>
            </w:tcBorders>
            <w:shd w:fill="ffffff" w:val="clear"/>
            <w:tcMar>
              <w:top w:w="75.0" w:type="dxa"/>
              <w:left w:w="75.0" w:type="dxa"/>
              <w:bottom w:w="75.0" w:type="dxa"/>
              <w:right w:w="75.0" w:type="dxa"/>
            </w:tcMar>
          </w:tcPr>
          <w:p w:rsidR="00000000" w:rsidDel="00000000" w:rsidP="00000000" w:rsidRDefault="00000000" w:rsidRPr="00000000" w14:paraId="0000040C">
            <w:pPr>
              <w:jc w:val="right"/>
              <w:rPr>
                <w:color w:val="000000"/>
              </w:rPr>
            </w:pPr>
            <w:r w:rsidDel="00000000" w:rsidR="00000000" w:rsidRPr="00000000">
              <w:rPr>
                <w:color w:val="000000"/>
                <w:sz w:val="21"/>
                <w:szCs w:val="21"/>
                <w:rtl w:val="0"/>
              </w:rPr>
              <w:t xml:space="preserve">1411.3284</w:t>
            </w:r>
            <w:r w:rsidDel="00000000" w:rsidR="00000000" w:rsidRPr="00000000">
              <w:rPr>
                <w:rtl w:val="0"/>
              </w:rPr>
            </w:r>
          </w:p>
        </w:tc>
        <w:tc>
          <w:tcPr>
            <w:tcBorders>
              <w:top w:color="dddddd" w:space="0" w:sz="6" w:val="single"/>
              <w:bottom w:color="dddddd" w:space="0" w:sz="6" w:val="single"/>
            </w:tcBorders>
            <w:shd w:fill="ffffff" w:val="clear"/>
            <w:tcMar>
              <w:top w:w="75.0" w:type="dxa"/>
              <w:left w:w="75.0" w:type="dxa"/>
              <w:bottom w:w="75.0" w:type="dxa"/>
              <w:right w:w="75.0" w:type="dxa"/>
            </w:tcMar>
          </w:tcPr>
          <w:p w:rsidR="00000000" w:rsidDel="00000000" w:rsidP="00000000" w:rsidRDefault="00000000" w:rsidRPr="00000000" w14:paraId="0000040D">
            <w:pPr>
              <w:jc w:val="right"/>
              <w:rPr>
                <w:color w:val="000000"/>
              </w:rPr>
            </w:pPr>
            <w:r w:rsidDel="00000000" w:rsidR="00000000" w:rsidRPr="00000000">
              <w:rPr>
                <w:color w:val="000000"/>
                <w:sz w:val="21"/>
                <w:szCs w:val="21"/>
                <w:rtl w:val="0"/>
              </w:rPr>
              <w:t xml:space="preserve">31.62278</w:t>
            </w:r>
            <w:r w:rsidDel="00000000" w:rsidR="00000000" w:rsidRPr="00000000">
              <w:rPr>
                <w:rtl w:val="0"/>
              </w:rPr>
            </w:r>
          </w:p>
        </w:tc>
        <w:tc>
          <w:tcPr>
            <w:tcBorders>
              <w:top w:color="dddddd" w:space="0" w:sz="6" w:val="single"/>
              <w:bottom w:color="dddddd" w:space="0" w:sz="6" w:val="single"/>
            </w:tcBorders>
            <w:shd w:fill="ffffff" w:val="clear"/>
            <w:tcMar>
              <w:top w:w="75.0" w:type="dxa"/>
              <w:left w:w="75.0" w:type="dxa"/>
              <w:bottom w:w="75.0" w:type="dxa"/>
              <w:right w:w="75.0" w:type="dxa"/>
            </w:tcMar>
          </w:tcPr>
          <w:p w:rsidR="00000000" w:rsidDel="00000000" w:rsidP="00000000" w:rsidRDefault="00000000" w:rsidRPr="00000000" w14:paraId="0000040E">
            <w:pPr>
              <w:jc w:val="right"/>
              <w:rPr>
                <w:color w:val="000000"/>
              </w:rPr>
            </w:pPr>
            <w:r w:rsidDel="00000000" w:rsidR="00000000" w:rsidRPr="00000000">
              <w:rPr>
                <w:color w:val="000000"/>
                <w:sz w:val="21"/>
                <w:szCs w:val="21"/>
                <w:rtl w:val="0"/>
              </w:rPr>
              <w:t xml:space="preserve">60</w:t>
            </w:r>
            <w:r w:rsidDel="00000000" w:rsidR="00000000" w:rsidRPr="00000000">
              <w:rPr>
                <w:rtl w:val="0"/>
              </w:rPr>
            </w:r>
          </w:p>
        </w:tc>
      </w:tr>
      <w:tr>
        <w:tc>
          <w:tcPr>
            <w:tcBorders>
              <w:top w:color="dddddd" w:space="0" w:sz="6" w:val="single"/>
              <w:bottom w:color="dddddd" w:space="0" w:sz="6" w:val="single"/>
            </w:tcBorders>
            <w:shd w:fill="ffffff" w:val="clear"/>
            <w:tcMar>
              <w:top w:w="75.0" w:type="dxa"/>
              <w:left w:w="75.0" w:type="dxa"/>
              <w:bottom w:w="75.0" w:type="dxa"/>
              <w:right w:w="75.0" w:type="dxa"/>
            </w:tcMar>
          </w:tcPr>
          <w:p w:rsidR="00000000" w:rsidDel="00000000" w:rsidP="00000000" w:rsidRDefault="00000000" w:rsidRPr="00000000" w14:paraId="0000040F">
            <w:pPr>
              <w:rPr>
                <w:color w:val="000000"/>
              </w:rPr>
            </w:pPr>
            <w:r w:rsidDel="00000000" w:rsidR="00000000" w:rsidRPr="00000000">
              <w:rPr>
                <w:color w:val="000000"/>
                <w:sz w:val="21"/>
                <w:szCs w:val="21"/>
                <w:rtl w:val="0"/>
              </w:rPr>
              <w:t xml:space="preserve">HighTempNight</w:t>
            </w:r>
            <w:r w:rsidDel="00000000" w:rsidR="00000000" w:rsidRPr="00000000">
              <w:rPr>
                <w:rtl w:val="0"/>
              </w:rPr>
            </w:r>
          </w:p>
        </w:tc>
        <w:tc>
          <w:tcPr>
            <w:tcBorders>
              <w:top w:color="dddddd" w:space="0" w:sz="6" w:val="single"/>
              <w:bottom w:color="dddddd" w:space="0" w:sz="6" w:val="single"/>
            </w:tcBorders>
            <w:shd w:fill="ffffff" w:val="clear"/>
            <w:tcMar>
              <w:top w:w="75.0" w:type="dxa"/>
              <w:left w:w="75.0" w:type="dxa"/>
              <w:bottom w:w="75.0" w:type="dxa"/>
              <w:right w:w="75.0" w:type="dxa"/>
            </w:tcMar>
          </w:tcPr>
          <w:p w:rsidR="00000000" w:rsidDel="00000000" w:rsidP="00000000" w:rsidRDefault="00000000" w:rsidRPr="00000000" w14:paraId="00000410">
            <w:pPr>
              <w:jc w:val="right"/>
              <w:rPr>
                <w:color w:val="000000"/>
              </w:rPr>
            </w:pPr>
            <w:r w:rsidDel="00000000" w:rsidR="00000000" w:rsidRPr="00000000">
              <w:rPr>
                <w:color w:val="000000"/>
                <w:sz w:val="21"/>
                <w:szCs w:val="21"/>
                <w:rtl w:val="0"/>
              </w:rPr>
              <w:t xml:space="preserve">143</w:t>
            </w:r>
            <w:r w:rsidDel="00000000" w:rsidR="00000000" w:rsidRPr="00000000">
              <w:rPr>
                <w:rtl w:val="0"/>
              </w:rPr>
            </w:r>
          </w:p>
        </w:tc>
        <w:tc>
          <w:tcPr>
            <w:tcBorders>
              <w:top w:color="dddddd" w:space="0" w:sz="6" w:val="single"/>
              <w:bottom w:color="dddddd" w:space="0" w:sz="6" w:val="single"/>
            </w:tcBorders>
            <w:shd w:fill="ffffff" w:val="clear"/>
            <w:tcMar>
              <w:top w:w="75.0" w:type="dxa"/>
              <w:left w:w="75.0" w:type="dxa"/>
              <w:bottom w:w="75.0" w:type="dxa"/>
              <w:right w:w="75.0" w:type="dxa"/>
            </w:tcMar>
          </w:tcPr>
          <w:p w:rsidR="00000000" w:rsidDel="00000000" w:rsidP="00000000" w:rsidRDefault="00000000" w:rsidRPr="00000000" w14:paraId="00000411">
            <w:pPr>
              <w:jc w:val="right"/>
              <w:rPr>
                <w:color w:val="000000"/>
              </w:rPr>
            </w:pPr>
            <w:r w:rsidDel="00000000" w:rsidR="00000000" w:rsidRPr="00000000">
              <w:rPr>
                <w:color w:val="000000"/>
                <w:sz w:val="21"/>
                <w:szCs w:val="21"/>
                <w:rtl w:val="0"/>
              </w:rPr>
              <w:t xml:space="preserve">7.7357</w:t>
            </w:r>
            <w:r w:rsidDel="00000000" w:rsidR="00000000" w:rsidRPr="00000000">
              <w:rPr>
                <w:rtl w:val="0"/>
              </w:rPr>
            </w:r>
          </w:p>
        </w:tc>
        <w:tc>
          <w:tcPr>
            <w:tcBorders>
              <w:top w:color="dddddd" w:space="0" w:sz="6" w:val="single"/>
              <w:bottom w:color="dddddd" w:space="0" w:sz="6" w:val="single"/>
            </w:tcBorders>
            <w:shd w:fill="ffffff" w:val="clear"/>
            <w:tcMar>
              <w:top w:w="75.0" w:type="dxa"/>
              <w:left w:w="75.0" w:type="dxa"/>
              <w:bottom w:w="75.0" w:type="dxa"/>
              <w:right w:w="75.0" w:type="dxa"/>
            </w:tcMar>
          </w:tcPr>
          <w:p w:rsidR="00000000" w:rsidDel="00000000" w:rsidP="00000000" w:rsidRDefault="00000000" w:rsidRPr="00000000" w14:paraId="00000412">
            <w:pPr>
              <w:jc w:val="right"/>
              <w:rPr>
                <w:color w:val="000000"/>
              </w:rPr>
            </w:pPr>
            <w:r w:rsidDel="00000000" w:rsidR="00000000" w:rsidRPr="00000000">
              <w:rPr>
                <w:color w:val="000000"/>
                <w:sz w:val="21"/>
                <w:szCs w:val="21"/>
                <w:rtl w:val="0"/>
              </w:rPr>
              <w:t xml:space="preserve">8.8</w:t>
            </w:r>
            <w:r w:rsidDel="00000000" w:rsidR="00000000" w:rsidRPr="00000000">
              <w:rPr>
                <w:rtl w:val="0"/>
              </w:rPr>
            </w:r>
          </w:p>
        </w:tc>
        <w:tc>
          <w:tcPr>
            <w:tcBorders>
              <w:top w:color="dddddd" w:space="0" w:sz="6" w:val="single"/>
              <w:bottom w:color="dddddd" w:space="0" w:sz="6" w:val="single"/>
            </w:tcBorders>
            <w:shd w:fill="ffffff" w:val="clear"/>
            <w:tcMar>
              <w:top w:w="75.0" w:type="dxa"/>
              <w:left w:w="75.0" w:type="dxa"/>
              <w:bottom w:w="75.0" w:type="dxa"/>
              <w:right w:w="75.0" w:type="dxa"/>
            </w:tcMar>
          </w:tcPr>
          <w:p w:rsidR="00000000" w:rsidDel="00000000" w:rsidP="00000000" w:rsidRDefault="00000000" w:rsidRPr="00000000" w14:paraId="00000413">
            <w:pPr>
              <w:jc w:val="right"/>
              <w:rPr>
                <w:color w:val="000000"/>
              </w:rPr>
            </w:pPr>
            <w:r w:rsidDel="00000000" w:rsidR="00000000" w:rsidRPr="00000000">
              <w:rPr>
                <w:color w:val="000000"/>
                <w:sz w:val="21"/>
                <w:szCs w:val="21"/>
                <w:rtl w:val="0"/>
              </w:rPr>
              <w:t xml:space="preserve">29.3</w:t>
            </w:r>
            <w:r w:rsidDel="00000000" w:rsidR="00000000" w:rsidRPr="00000000">
              <w:rPr>
                <w:rtl w:val="0"/>
              </w:rPr>
            </w:r>
          </w:p>
        </w:tc>
        <w:tc>
          <w:tcPr>
            <w:tcBorders>
              <w:top w:color="dddddd" w:space="0" w:sz="6" w:val="single"/>
              <w:bottom w:color="dddddd" w:space="0" w:sz="6" w:val="single"/>
            </w:tcBorders>
            <w:shd w:fill="ffffff" w:val="clear"/>
            <w:tcMar>
              <w:top w:w="75.0" w:type="dxa"/>
              <w:left w:w="75.0" w:type="dxa"/>
              <w:bottom w:w="75.0" w:type="dxa"/>
              <w:right w:w="75.0" w:type="dxa"/>
            </w:tcMar>
          </w:tcPr>
          <w:p w:rsidR="00000000" w:rsidDel="00000000" w:rsidP="00000000" w:rsidRDefault="00000000" w:rsidRPr="00000000" w14:paraId="00000414">
            <w:pPr>
              <w:jc w:val="right"/>
              <w:rPr>
                <w:color w:val="000000"/>
              </w:rPr>
            </w:pPr>
            <w:r w:rsidDel="00000000" w:rsidR="00000000" w:rsidRPr="00000000">
              <w:rPr>
                <w:color w:val="000000"/>
                <w:sz w:val="21"/>
                <w:szCs w:val="21"/>
                <w:rtl w:val="0"/>
              </w:rPr>
              <w:t xml:space="preserve">1997.615</w:t>
            </w:r>
            <w:r w:rsidDel="00000000" w:rsidR="00000000" w:rsidRPr="00000000">
              <w:rPr>
                <w:rtl w:val="0"/>
              </w:rPr>
            </w:r>
          </w:p>
        </w:tc>
        <w:tc>
          <w:tcPr>
            <w:tcBorders>
              <w:top w:color="dddddd" w:space="0" w:sz="6" w:val="single"/>
              <w:bottom w:color="dddddd" w:space="0" w:sz="6" w:val="single"/>
            </w:tcBorders>
            <w:shd w:fill="ffffff" w:val="clear"/>
            <w:tcMar>
              <w:top w:w="75.0" w:type="dxa"/>
              <w:left w:w="75.0" w:type="dxa"/>
              <w:bottom w:w="75.0" w:type="dxa"/>
              <w:right w:w="75.0" w:type="dxa"/>
            </w:tcMar>
          </w:tcPr>
          <w:p w:rsidR="00000000" w:rsidDel="00000000" w:rsidP="00000000" w:rsidRDefault="00000000" w:rsidRPr="00000000" w14:paraId="00000415">
            <w:pPr>
              <w:jc w:val="right"/>
              <w:rPr>
                <w:color w:val="000000"/>
              </w:rPr>
            </w:pPr>
            <w:r w:rsidDel="00000000" w:rsidR="00000000" w:rsidRPr="00000000">
              <w:rPr>
                <w:color w:val="000000"/>
                <w:sz w:val="21"/>
                <w:szCs w:val="21"/>
                <w:rtl w:val="0"/>
              </w:rPr>
              <w:t xml:space="preserve">1198.4801</w:t>
            </w:r>
            <w:r w:rsidDel="00000000" w:rsidR="00000000" w:rsidRPr="00000000">
              <w:rPr>
                <w:rtl w:val="0"/>
              </w:rPr>
            </w:r>
          </w:p>
        </w:tc>
        <w:tc>
          <w:tcPr>
            <w:tcBorders>
              <w:top w:color="dddddd" w:space="0" w:sz="6" w:val="single"/>
              <w:bottom w:color="dddddd" w:space="0" w:sz="6" w:val="single"/>
            </w:tcBorders>
            <w:shd w:fill="ffffff" w:val="clear"/>
            <w:tcMar>
              <w:top w:w="75.0" w:type="dxa"/>
              <w:left w:w="75.0" w:type="dxa"/>
              <w:bottom w:w="75.0" w:type="dxa"/>
              <w:right w:w="75.0" w:type="dxa"/>
            </w:tcMar>
          </w:tcPr>
          <w:p w:rsidR="00000000" w:rsidDel="00000000" w:rsidP="00000000" w:rsidRDefault="00000000" w:rsidRPr="00000000" w14:paraId="00000416">
            <w:pPr>
              <w:jc w:val="right"/>
              <w:rPr>
                <w:color w:val="000000"/>
              </w:rPr>
            </w:pPr>
            <w:r w:rsidDel="00000000" w:rsidR="00000000" w:rsidRPr="00000000">
              <w:rPr>
                <w:color w:val="000000"/>
                <w:sz w:val="21"/>
                <w:szCs w:val="21"/>
                <w:rtl w:val="0"/>
              </w:rPr>
              <w:t xml:space="preserve">26.91535</w:t>
            </w:r>
            <w:r w:rsidDel="00000000" w:rsidR="00000000" w:rsidRPr="00000000">
              <w:rPr>
                <w:rtl w:val="0"/>
              </w:rPr>
            </w:r>
          </w:p>
        </w:tc>
        <w:tc>
          <w:tcPr>
            <w:tcBorders>
              <w:top w:color="dddddd" w:space="0" w:sz="6" w:val="single"/>
              <w:bottom w:color="dddddd" w:space="0" w:sz="6" w:val="single"/>
            </w:tcBorders>
            <w:shd w:fill="ffffff" w:val="clear"/>
            <w:tcMar>
              <w:top w:w="75.0" w:type="dxa"/>
              <w:left w:w="75.0" w:type="dxa"/>
              <w:bottom w:w="75.0" w:type="dxa"/>
              <w:right w:w="75.0" w:type="dxa"/>
            </w:tcMar>
          </w:tcPr>
          <w:p w:rsidR="00000000" w:rsidDel="00000000" w:rsidP="00000000" w:rsidRDefault="00000000" w:rsidRPr="00000000" w14:paraId="00000417">
            <w:pPr>
              <w:jc w:val="right"/>
              <w:rPr>
                <w:color w:val="000000"/>
              </w:rPr>
            </w:pPr>
            <w:r w:rsidDel="00000000" w:rsidR="00000000" w:rsidRPr="00000000">
              <w:rPr>
                <w:color w:val="000000"/>
                <w:sz w:val="21"/>
                <w:szCs w:val="21"/>
                <w:rtl w:val="0"/>
              </w:rPr>
              <w:t xml:space="preserve">100</w:t>
            </w:r>
            <w:r w:rsidDel="00000000" w:rsidR="00000000" w:rsidRPr="00000000">
              <w:rPr>
                <w:rtl w:val="0"/>
              </w:rPr>
            </w:r>
          </w:p>
        </w:tc>
      </w:tr>
      <w:tr>
        <w:tc>
          <w:tcPr>
            <w:tcBorders>
              <w:top w:color="dddddd" w:space="0" w:sz="6" w:val="single"/>
              <w:bottom w:color="dddddd" w:space="0" w:sz="6" w:val="single"/>
            </w:tcBorders>
            <w:shd w:fill="ffffff" w:val="clear"/>
            <w:tcMar>
              <w:top w:w="75.0" w:type="dxa"/>
              <w:left w:w="75.0" w:type="dxa"/>
              <w:bottom w:w="75.0" w:type="dxa"/>
              <w:right w:w="75.0" w:type="dxa"/>
            </w:tcMar>
          </w:tcPr>
          <w:p w:rsidR="00000000" w:rsidDel="00000000" w:rsidP="00000000" w:rsidRDefault="00000000" w:rsidRPr="00000000" w14:paraId="00000418">
            <w:pPr>
              <w:rPr>
                <w:color w:val="000000"/>
              </w:rPr>
            </w:pPr>
            <w:r w:rsidDel="00000000" w:rsidR="00000000" w:rsidRPr="00000000">
              <w:rPr>
                <w:color w:val="000000"/>
                <w:sz w:val="21"/>
                <w:szCs w:val="21"/>
                <w:rtl w:val="0"/>
              </w:rPr>
              <w:t xml:space="preserve">AllChangeDay</w:t>
            </w:r>
            <w:r w:rsidDel="00000000" w:rsidR="00000000" w:rsidRPr="00000000">
              <w:rPr>
                <w:rtl w:val="0"/>
              </w:rPr>
            </w:r>
          </w:p>
        </w:tc>
        <w:tc>
          <w:tcPr>
            <w:tcBorders>
              <w:top w:color="dddddd" w:space="0" w:sz="6" w:val="single"/>
              <w:bottom w:color="dddddd" w:space="0" w:sz="6" w:val="single"/>
            </w:tcBorders>
            <w:shd w:fill="ffffff" w:val="clear"/>
            <w:tcMar>
              <w:top w:w="75.0" w:type="dxa"/>
              <w:left w:w="75.0" w:type="dxa"/>
              <w:bottom w:w="75.0" w:type="dxa"/>
              <w:right w:w="75.0" w:type="dxa"/>
            </w:tcMar>
          </w:tcPr>
          <w:p w:rsidR="00000000" w:rsidDel="00000000" w:rsidP="00000000" w:rsidRDefault="00000000" w:rsidRPr="00000000" w14:paraId="00000419">
            <w:pPr>
              <w:jc w:val="right"/>
              <w:rPr>
                <w:color w:val="000000"/>
              </w:rPr>
            </w:pPr>
            <w:r w:rsidDel="00000000" w:rsidR="00000000" w:rsidRPr="00000000">
              <w:rPr>
                <w:color w:val="000000"/>
                <w:sz w:val="21"/>
                <w:szCs w:val="21"/>
                <w:rtl w:val="0"/>
              </w:rPr>
              <w:t xml:space="preserve">132</w:t>
            </w:r>
            <w:r w:rsidDel="00000000" w:rsidR="00000000" w:rsidRPr="00000000">
              <w:rPr>
                <w:rtl w:val="0"/>
              </w:rPr>
            </w:r>
          </w:p>
        </w:tc>
        <w:tc>
          <w:tcPr>
            <w:tcBorders>
              <w:top w:color="dddddd" w:space="0" w:sz="6" w:val="single"/>
              <w:bottom w:color="dddddd" w:space="0" w:sz="6" w:val="single"/>
            </w:tcBorders>
            <w:shd w:fill="ffffff" w:val="clear"/>
            <w:tcMar>
              <w:top w:w="75.0" w:type="dxa"/>
              <w:left w:w="75.0" w:type="dxa"/>
              <w:bottom w:w="75.0" w:type="dxa"/>
              <w:right w:w="75.0" w:type="dxa"/>
            </w:tcMar>
          </w:tcPr>
          <w:p w:rsidR="00000000" w:rsidDel="00000000" w:rsidP="00000000" w:rsidRDefault="00000000" w:rsidRPr="00000000" w14:paraId="0000041A">
            <w:pPr>
              <w:jc w:val="right"/>
              <w:rPr>
                <w:color w:val="000000"/>
              </w:rPr>
            </w:pPr>
            <w:r w:rsidDel="00000000" w:rsidR="00000000" w:rsidRPr="00000000">
              <w:rPr>
                <w:color w:val="000000"/>
                <w:sz w:val="21"/>
                <w:szCs w:val="21"/>
                <w:rtl w:val="0"/>
              </w:rPr>
              <w:t xml:space="preserve">7.50</w:t>
            </w:r>
            <w:r w:rsidDel="00000000" w:rsidR="00000000" w:rsidRPr="00000000">
              <w:rPr>
                <w:rtl w:val="0"/>
              </w:rPr>
            </w:r>
          </w:p>
        </w:tc>
        <w:tc>
          <w:tcPr>
            <w:tcBorders>
              <w:top w:color="dddddd" w:space="0" w:sz="6" w:val="single"/>
              <w:bottom w:color="dddddd" w:space="0" w:sz="6" w:val="single"/>
            </w:tcBorders>
            <w:shd w:fill="ffffff" w:val="clear"/>
            <w:tcMar>
              <w:top w:w="75.0" w:type="dxa"/>
              <w:left w:w="75.0" w:type="dxa"/>
              <w:bottom w:w="75.0" w:type="dxa"/>
              <w:right w:w="75.0" w:type="dxa"/>
            </w:tcMar>
          </w:tcPr>
          <w:p w:rsidR="00000000" w:rsidDel="00000000" w:rsidP="00000000" w:rsidRDefault="00000000" w:rsidRPr="00000000" w14:paraId="0000041B">
            <w:pPr>
              <w:jc w:val="right"/>
              <w:rPr>
                <w:color w:val="000000"/>
              </w:rPr>
            </w:pPr>
            <w:r w:rsidDel="00000000" w:rsidR="00000000" w:rsidRPr="00000000">
              <w:rPr>
                <w:color w:val="000000"/>
                <w:sz w:val="21"/>
                <w:szCs w:val="21"/>
                <w:rtl w:val="0"/>
              </w:rPr>
              <w:t xml:space="preserve">4.5</w:t>
            </w:r>
            <w:r w:rsidDel="00000000" w:rsidR="00000000" w:rsidRPr="00000000">
              <w:rPr>
                <w:rtl w:val="0"/>
              </w:rPr>
            </w:r>
          </w:p>
        </w:tc>
        <w:tc>
          <w:tcPr>
            <w:tcBorders>
              <w:top w:color="dddddd" w:space="0" w:sz="6" w:val="single"/>
              <w:bottom w:color="dddddd" w:space="0" w:sz="6" w:val="single"/>
            </w:tcBorders>
            <w:shd w:fill="ffffff" w:val="clear"/>
            <w:tcMar>
              <w:top w:w="75.0" w:type="dxa"/>
              <w:left w:w="75.0" w:type="dxa"/>
              <w:bottom w:w="75.0" w:type="dxa"/>
              <w:right w:w="75.0" w:type="dxa"/>
            </w:tcMar>
          </w:tcPr>
          <w:p w:rsidR="00000000" w:rsidDel="00000000" w:rsidP="00000000" w:rsidRDefault="00000000" w:rsidRPr="00000000" w14:paraId="0000041C">
            <w:pPr>
              <w:jc w:val="right"/>
              <w:rPr>
                <w:color w:val="000000"/>
              </w:rPr>
            </w:pPr>
            <w:r w:rsidDel="00000000" w:rsidR="00000000" w:rsidRPr="00000000">
              <w:rPr>
                <w:color w:val="000000"/>
                <w:sz w:val="21"/>
                <w:szCs w:val="21"/>
                <w:rtl w:val="0"/>
              </w:rPr>
              <w:t xml:space="preserve">29.3</w:t>
            </w:r>
            <w:r w:rsidDel="00000000" w:rsidR="00000000" w:rsidRPr="00000000">
              <w:rPr>
                <w:rtl w:val="0"/>
              </w:rPr>
            </w:r>
          </w:p>
        </w:tc>
        <w:tc>
          <w:tcPr>
            <w:tcBorders>
              <w:top w:color="dddddd" w:space="0" w:sz="6" w:val="single"/>
              <w:bottom w:color="dddddd" w:space="0" w:sz="6" w:val="single"/>
            </w:tcBorders>
            <w:shd w:fill="ffffff" w:val="clear"/>
            <w:tcMar>
              <w:top w:w="75.0" w:type="dxa"/>
              <w:left w:w="75.0" w:type="dxa"/>
              <w:bottom w:w="75.0" w:type="dxa"/>
              <w:right w:w="75.0" w:type="dxa"/>
            </w:tcMar>
          </w:tcPr>
          <w:p w:rsidR="00000000" w:rsidDel="00000000" w:rsidP="00000000" w:rsidRDefault="00000000" w:rsidRPr="00000000" w14:paraId="0000041D">
            <w:pPr>
              <w:jc w:val="right"/>
              <w:rPr>
                <w:color w:val="000000"/>
              </w:rPr>
            </w:pPr>
            <w:r w:rsidDel="00000000" w:rsidR="00000000" w:rsidRPr="00000000">
              <w:rPr>
                <w:color w:val="000000"/>
                <w:sz w:val="21"/>
                <w:szCs w:val="21"/>
                <w:rtl w:val="0"/>
              </w:rPr>
              <w:t xml:space="preserve">1997.615</w:t>
            </w:r>
            <w:r w:rsidDel="00000000" w:rsidR="00000000" w:rsidRPr="00000000">
              <w:rPr>
                <w:rtl w:val="0"/>
              </w:rPr>
            </w:r>
          </w:p>
        </w:tc>
        <w:tc>
          <w:tcPr>
            <w:tcBorders>
              <w:top w:color="dddddd" w:space="0" w:sz="6" w:val="single"/>
              <w:bottom w:color="dddddd" w:space="0" w:sz="6" w:val="single"/>
            </w:tcBorders>
            <w:shd w:fill="ffffff" w:val="clear"/>
            <w:tcMar>
              <w:top w:w="75.0" w:type="dxa"/>
              <w:left w:w="75.0" w:type="dxa"/>
              <w:bottom w:w="75.0" w:type="dxa"/>
              <w:right w:w="75.0" w:type="dxa"/>
            </w:tcMar>
          </w:tcPr>
          <w:p w:rsidR="00000000" w:rsidDel="00000000" w:rsidP="00000000" w:rsidRDefault="00000000" w:rsidRPr="00000000" w14:paraId="0000041E">
            <w:pPr>
              <w:jc w:val="right"/>
              <w:rPr>
                <w:color w:val="000000"/>
              </w:rPr>
            </w:pPr>
            <w:r w:rsidDel="00000000" w:rsidR="00000000" w:rsidRPr="00000000">
              <w:rPr>
                <w:color w:val="000000"/>
                <w:sz w:val="21"/>
                <w:szCs w:val="21"/>
                <w:rtl w:val="0"/>
              </w:rPr>
              <w:t xml:space="preserve">1411.3284</w:t>
            </w:r>
            <w:r w:rsidDel="00000000" w:rsidR="00000000" w:rsidRPr="00000000">
              <w:rPr>
                <w:rtl w:val="0"/>
              </w:rPr>
            </w:r>
          </w:p>
        </w:tc>
        <w:tc>
          <w:tcPr>
            <w:tcBorders>
              <w:top w:color="dddddd" w:space="0" w:sz="6" w:val="single"/>
              <w:bottom w:color="dddddd" w:space="0" w:sz="6" w:val="single"/>
            </w:tcBorders>
            <w:shd w:fill="ffffff" w:val="clear"/>
            <w:tcMar>
              <w:top w:w="75.0" w:type="dxa"/>
              <w:left w:w="75.0" w:type="dxa"/>
              <w:bottom w:w="75.0" w:type="dxa"/>
              <w:right w:w="75.0" w:type="dxa"/>
            </w:tcMar>
          </w:tcPr>
          <w:p w:rsidR="00000000" w:rsidDel="00000000" w:rsidP="00000000" w:rsidRDefault="00000000" w:rsidRPr="00000000" w14:paraId="0000041F">
            <w:pPr>
              <w:jc w:val="right"/>
              <w:rPr>
                <w:color w:val="000000"/>
              </w:rPr>
            </w:pPr>
            <w:r w:rsidDel="00000000" w:rsidR="00000000" w:rsidRPr="00000000">
              <w:rPr>
                <w:color w:val="000000"/>
                <w:sz w:val="21"/>
                <w:szCs w:val="21"/>
                <w:rtl w:val="0"/>
              </w:rPr>
              <w:t xml:space="preserve">31.62278</w:t>
            </w:r>
            <w:r w:rsidDel="00000000" w:rsidR="00000000" w:rsidRPr="00000000">
              <w:rPr>
                <w:rtl w:val="0"/>
              </w:rPr>
            </w:r>
          </w:p>
        </w:tc>
        <w:tc>
          <w:tcPr>
            <w:tcBorders>
              <w:top w:color="dddddd" w:space="0" w:sz="6" w:val="single"/>
              <w:bottom w:color="dddddd" w:space="0" w:sz="6" w:val="single"/>
            </w:tcBorders>
            <w:shd w:fill="ffffff" w:val="clear"/>
            <w:tcMar>
              <w:top w:w="75.0" w:type="dxa"/>
              <w:left w:w="75.0" w:type="dxa"/>
              <w:bottom w:w="75.0" w:type="dxa"/>
              <w:right w:w="75.0" w:type="dxa"/>
            </w:tcMar>
          </w:tcPr>
          <w:p w:rsidR="00000000" w:rsidDel="00000000" w:rsidP="00000000" w:rsidRDefault="00000000" w:rsidRPr="00000000" w14:paraId="00000420">
            <w:pPr>
              <w:jc w:val="right"/>
              <w:rPr>
                <w:color w:val="000000"/>
              </w:rPr>
            </w:pPr>
            <w:r w:rsidDel="00000000" w:rsidR="00000000" w:rsidRPr="00000000">
              <w:rPr>
                <w:color w:val="000000"/>
                <w:sz w:val="21"/>
                <w:szCs w:val="21"/>
                <w:rtl w:val="0"/>
              </w:rPr>
              <w:t xml:space="preserve">50</w:t>
            </w:r>
            <w:r w:rsidDel="00000000" w:rsidR="00000000" w:rsidRPr="00000000">
              <w:rPr>
                <w:rtl w:val="0"/>
              </w:rPr>
            </w:r>
          </w:p>
        </w:tc>
      </w:tr>
      <w:tr>
        <w:tc>
          <w:tcPr>
            <w:tcBorders>
              <w:top w:color="dddddd" w:space="0" w:sz="6" w:val="single"/>
            </w:tcBorders>
            <w:shd w:fill="ffffff" w:val="clear"/>
            <w:tcMar>
              <w:top w:w="75.0" w:type="dxa"/>
              <w:left w:w="75.0" w:type="dxa"/>
              <w:bottom w:w="75.0" w:type="dxa"/>
              <w:right w:w="75.0" w:type="dxa"/>
            </w:tcMar>
          </w:tcPr>
          <w:p w:rsidR="00000000" w:rsidDel="00000000" w:rsidP="00000000" w:rsidRDefault="00000000" w:rsidRPr="00000000" w14:paraId="00000421">
            <w:pPr>
              <w:rPr>
                <w:color w:val="000000"/>
              </w:rPr>
            </w:pPr>
            <w:r w:rsidDel="00000000" w:rsidR="00000000" w:rsidRPr="00000000">
              <w:rPr>
                <w:color w:val="000000"/>
                <w:sz w:val="21"/>
                <w:szCs w:val="21"/>
                <w:rtl w:val="0"/>
              </w:rPr>
              <w:t xml:space="preserve">AllChangeNight</w:t>
            </w:r>
            <w:r w:rsidDel="00000000" w:rsidR="00000000" w:rsidRPr="00000000">
              <w:rPr>
                <w:rtl w:val="0"/>
              </w:rPr>
            </w:r>
          </w:p>
        </w:tc>
        <w:tc>
          <w:tcPr>
            <w:tcBorders>
              <w:top w:color="dddddd" w:space="0" w:sz="6" w:val="single"/>
            </w:tcBorders>
            <w:shd w:fill="ffffff" w:val="clear"/>
            <w:tcMar>
              <w:top w:w="75.0" w:type="dxa"/>
              <w:left w:w="75.0" w:type="dxa"/>
              <w:bottom w:w="75.0" w:type="dxa"/>
              <w:right w:w="75.0" w:type="dxa"/>
            </w:tcMar>
          </w:tcPr>
          <w:p w:rsidR="00000000" w:rsidDel="00000000" w:rsidP="00000000" w:rsidRDefault="00000000" w:rsidRPr="00000000" w14:paraId="00000422">
            <w:pPr>
              <w:jc w:val="right"/>
              <w:rPr>
                <w:color w:val="000000"/>
              </w:rPr>
            </w:pPr>
            <w:r w:rsidDel="00000000" w:rsidR="00000000" w:rsidRPr="00000000">
              <w:rPr>
                <w:color w:val="000000"/>
                <w:sz w:val="21"/>
                <w:szCs w:val="21"/>
                <w:rtl w:val="0"/>
              </w:rPr>
              <w:t xml:space="preserve">143</w:t>
            </w:r>
            <w:r w:rsidDel="00000000" w:rsidR="00000000" w:rsidRPr="00000000">
              <w:rPr>
                <w:rtl w:val="0"/>
              </w:rPr>
            </w:r>
          </w:p>
        </w:tc>
        <w:tc>
          <w:tcPr>
            <w:tcBorders>
              <w:top w:color="dddddd" w:space="0" w:sz="6" w:val="single"/>
            </w:tcBorders>
            <w:shd w:fill="ffffff" w:val="clear"/>
            <w:tcMar>
              <w:top w:w="75.0" w:type="dxa"/>
              <w:left w:w="75.0" w:type="dxa"/>
              <w:bottom w:w="75.0" w:type="dxa"/>
              <w:right w:w="75.0" w:type="dxa"/>
            </w:tcMar>
          </w:tcPr>
          <w:p w:rsidR="00000000" w:rsidDel="00000000" w:rsidP="00000000" w:rsidRDefault="00000000" w:rsidRPr="00000000" w14:paraId="00000423">
            <w:pPr>
              <w:jc w:val="right"/>
              <w:rPr>
                <w:color w:val="000000"/>
              </w:rPr>
            </w:pPr>
            <w:r w:rsidDel="00000000" w:rsidR="00000000" w:rsidRPr="00000000">
              <w:rPr>
                <w:color w:val="000000"/>
                <w:sz w:val="21"/>
                <w:szCs w:val="21"/>
                <w:rtl w:val="0"/>
              </w:rPr>
              <w:t xml:space="preserve">7.57</w:t>
            </w:r>
            <w:r w:rsidDel="00000000" w:rsidR="00000000" w:rsidRPr="00000000">
              <w:rPr>
                <w:rtl w:val="0"/>
              </w:rPr>
            </w:r>
          </w:p>
        </w:tc>
        <w:tc>
          <w:tcPr>
            <w:tcBorders>
              <w:top w:color="dddddd" w:space="0" w:sz="6" w:val="single"/>
            </w:tcBorders>
            <w:shd w:fill="ffffff" w:val="clear"/>
            <w:tcMar>
              <w:top w:w="75.0" w:type="dxa"/>
              <w:left w:w="75.0" w:type="dxa"/>
              <w:bottom w:w="75.0" w:type="dxa"/>
              <w:right w:w="75.0" w:type="dxa"/>
            </w:tcMar>
          </w:tcPr>
          <w:p w:rsidR="00000000" w:rsidDel="00000000" w:rsidP="00000000" w:rsidRDefault="00000000" w:rsidRPr="00000000" w14:paraId="00000424">
            <w:pPr>
              <w:jc w:val="right"/>
              <w:rPr>
                <w:color w:val="000000"/>
              </w:rPr>
            </w:pPr>
            <w:r w:rsidDel="00000000" w:rsidR="00000000" w:rsidRPr="00000000">
              <w:rPr>
                <w:color w:val="000000"/>
                <w:sz w:val="21"/>
                <w:szCs w:val="21"/>
                <w:rtl w:val="0"/>
              </w:rPr>
              <w:t xml:space="preserve">8.8</w:t>
            </w:r>
            <w:r w:rsidDel="00000000" w:rsidR="00000000" w:rsidRPr="00000000">
              <w:rPr>
                <w:rtl w:val="0"/>
              </w:rPr>
            </w:r>
          </w:p>
        </w:tc>
        <w:tc>
          <w:tcPr>
            <w:tcBorders>
              <w:top w:color="dddddd" w:space="0" w:sz="6" w:val="single"/>
            </w:tcBorders>
            <w:shd w:fill="ffffff" w:val="clear"/>
            <w:tcMar>
              <w:top w:w="75.0" w:type="dxa"/>
              <w:left w:w="75.0" w:type="dxa"/>
              <w:bottom w:w="75.0" w:type="dxa"/>
              <w:right w:w="75.0" w:type="dxa"/>
            </w:tcMar>
          </w:tcPr>
          <w:p w:rsidR="00000000" w:rsidDel="00000000" w:rsidP="00000000" w:rsidRDefault="00000000" w:rsidRPr="00000000" w14:paraId="00000425">
            <w:pPr>
              <w:jc w:val="right"/>
              <w:rPr>
                <w:color w:val="000000"/>
              </w:rPr>
            </w:pPr>
            <w:r w:rsidDel="00000000" w:rsidR="00000000" w:rsidRPr="00000000">
              <w:rPr>
                <w:color w:val="000000"/>
                <w:sz w:val="21"/>
                <w:szCs w:val="21"/>
                <w:rtl w:val="0"/>
              </w:rPr>
              <w:t xml:space="preserve">29.3</w:t>
            </w:r>
            <w:r w:rsidDel="00000000" w:rsidR="00000000" w:rsidRPr="00000000">
              <w:rPr>
                <w:rtl w:val="0"/>
              </w:rPr>
            </w:r>
          </w:p>
        </w:tc>
        <w:tc>
          <w:tcPr>
            <w:tcBorders>
              <w:top w:color="dddddd" w:space="0" w:sz="6" w:val="single"/>
            </w:tcBorders>
            <w:shd w:fill="ffffff" w:val="clear"/>
            <w:tcMar>
              <w:top w:w="75.0" w:type="dxa"/>
              <w:left w:w="75.0" w:type="dxa"/>
              <w:bottom w:w="75.0" w:type="dxa"/>
              <w:right w:w="75.0" w:type="dxa"/>
            </w:tcMar>
          </w:tcPr>
          <w:p w:rsidR="00000000" w:rsidDel="00000000" w:rsidP="00000000" w:rsidRDefault="00000000" w:rsidRPr="00000000" w14:paraId="00000426">
            <w:pPr>
              <w:jc w:val="right"/>
              <w:rPr>
                <w:color w:val="000000"/>
              </w:rPr>
            </w:pPr>
            <w:r w:rsidDel="00000000" w:rsidR="00000000" w:rsidRPr="00000000">
              <w:rPr>
                <w:color w:val="000000"/>
                <w:sz w:val="21"/>
                <w:szCs w:val="21"/>
                <w:rtl w:val="0"/>
              </w:rPr>
              <w:t xml:space="preserve">1997.615</w:t>
            </w:r>
            <w:r w:rsidDel="00000000" w:rsidR="00000000" w:rsidRPr="00000000">
              <w:rPr>
                <w:rtl w:val="0"/>
              </w:rPr>
            </w:r>
          </w:p>
        </w:tc>
        <w:tc>
          <w:tcPr>
            <w:tcBorders>
              <w:top w:color="dddddd" w:space="0" w:sz="6" w:val="single"/>
            </w:tcBorders>
            <w:shd w:fill="ffffff" w:val="clear"/>
            <w:tcMar>
              <w:top w:w="75.0" w:type="dxa"/>
              <w:left w:w="75.0" w:type="dxa"/>
              <w:bottom w:w="75.0" w:type="dxa"/>
              <w:right w:w="75.0" w:type="dxa"/>
            </w:tcMar>
          </w:tcPr>
          <w:p w:rsidR="00000000" w:rsidDel="00000000" w:rsidP="00000000" w:rsidRDefault="00000000" w:rsidRPr="00000000" w14:paraId="00000427">
            <w:pPr>
              <w:jc w:val="right"/>
              <w:rPr>
                <w:color w:val="000000"/>
              </w:rPr>
            </w:pPr>
            <w:r w:rsidDel="00000000" w:rsidR="00000000" w:rsidRPr="00000000">
              <w:rPr>
                <w:color w:val="000000"/>
                <w:sz w:val="21"/>
                <w:szCs w:val="21"/>
                <w:rtl w:val="0"/>
              </w:rPr>
              <w:t xml:space="preserve">1198.4801</w:t>
            </w:r>
            <w:r w:rsidDel="00000000" w:rsidR="00000000" w:rsidRPr="00000000">
              <w:rPr>
                <w:rtl w:val="0"/>
              </w:rPr>
            </w:r>
          </w:p>
        </w:tc>
        <w:tc>
          <w:tcPr>
            <w:tcBorders>
              <w:top w:color="dddddd" w:space="0" w:sz="6" w:val="single"/>
            </w:tcBorders>
            <w:shd w:fill="ffffff" w:val="clear"/>
            <w:tcMar>
              <w:top w:w="75.0" w:type="dxa"/>
              <w:left w:w="75.0" w:type="dxa"/>
              <w:bottom w:w="75.0" w:type="dxa"/>
              <w:right w:w="75.0" w:type="dxa"/>
            </w:tcMar>
          </w:tcPr>
          <w:p w:rsidR="00000000" w:rsidDel="00000000" w:rsidP="00000000" w:rsidRDefault="00000000" w:rsidRPr="00000000" w14:paraId="00000428">
            <w:pPr>
              <w:jc w:val="right"/>
              <w:rPr>
                <w:color w:val="000000"/>
              </w:rPr>
            </w:pPr>
            <w:r w:rsidDel="00000000" w:rsidR="00000000" w:rsidRPr="00000000">
              <w:rPr>
                <w:color w:val="000000"/>
                <w:sz w:val="21"/>
                <w:szCs w:val="21"/>
                <w:rtl w:val="0"/>
              </w:rPr>
              <w:t xml:space="preserve">26.91535</w:t>
            </w:r>
            <w:r w:rsidDel="00000000" w:rsidR="00000000" w:rsidRPr="00000000">
              <w:rPr>
                <w:rtl w:val="0"/>
              </w:rPr>
            </w:r>
          </w:p>
        </w:tc>
        <w:tc>
          <w:tcPr>
            <w:tcBorders>
              <w:top w:color="dddddd" w:space="0" w:sz="6" w:val="single"/>
            </w:tcBorders>
            <w:shd w:fill="ffffff" w:val="clear"/>
            <w:tcMar>
              <w:top w:w="75.0" w:type="dxa"/>
              <w:left w:w="75.0" w:type="dxa"/>
              <w:bottom w:w="75.0" w:type="dxa"/>
              <w:right w:w="75.0" w:type="dxa"/>
            </w:tcMar>
          </w:tcPr>
          <w:p w:rsidR="00000000" w:rsidDel="00000000" w:rsidP="00000000" w:rsidRDefault="00000000" w:rsidRPr="00000000" w14:paraId="00000429">
            <w:pPr>
              <w:jc w:val="right"/>
              <w:rPr>
                <w:color w:val="000000"/>
              </w:rPr>
            </w:pPr>
            <w:r w:rsidDel="00000000" w:rsidR="00000000" w:rsidRPr="00000000">
              <w:rPr>
                <w:color w:val="000000"/>
                <w:sz w:val="21"/>
                <w:szCs w:val="21"/>
                <w:rtl w:val="0"/>
              </w:rPr>
              <w:t xml:space="preserve">100</w:t>
            </w:r>
            <w:r w:rsidDel="00000000" w:rsidR="00000000" w:rsidRPr="00000000">
              <w:rPr>
                <w:rtl w:val="0"/>
              </w:rPr>
            </w:r>
          </w:p>
        </w:tc>
      </w:tr>
    </w:tbl>
    <w:p w:rsidR="00000000" w:rsidDel="00000000" w:rsidP="00000000" w:rsidRDefault="00000000" w:rsidRPr="00000000" w14:paraId="0000042A">
      <w:pPr>
        <w:rPr>
          <w:color w:val="000000"/>
        </w:rPr>
      </w:pPr>
      <w:r w:rsidDel="00000000" w:rsidR="00000000" w:rsidRPr="00000000">
        <w:rPr>
          <w:rtl w:val="0"/>
        </w:rPr>
      </w:r>
    </w:p>
    <w:p w:rsidR="00000000" w:rsidDel="00000000" w:rsidP="00000000" w:rsidRDefault="00000000" w:rsidRPr="00000000" w14:paraId="0000042B">
      <w:pPr>
        <w:rPr>
          <w:color w:val="000000"/>
        </w:rPr>
      </w:pPr>
      <w:r w:rsidDel="00000000" w:rsidR="00000000" w:rsidRPr="00000000">
        <w:rPr>
          <w:color w:val="000000"/>
          <w:sz w:val="22"/>
          <w:szCs w:val="22"/>
          <w:rtl w:val="0"/>
        </w:rPr>
        <w:t xml:space="preserve">Modern conditions based on Reum et al 2014, 2016</w:t>
      </w:r>
      <w:r w:rsidDel="00000000" w:rsidR="00000000" w:rsidRPr="00000000">
        <w:rPr>
          <w:rtl w:val="0"/>
        </w:rPr>
      </w:r>
    </w:p>
    <w:p w:rsidR="00000000" w:rsidDel="00000000" w:rsidP="00000000" w:rsidRDefault="00000000" w:rsidRPr="00000000" w14:paraId="0000042C">
      <w:pPr>
        <w:rPr>
          <w:color w:val="000000"/>
        </w:rPr>
      </w:pPr>
      <w:r w:rsidDel="00000000" w:rsidR="00000000" w:rsidRPr="00000000">
        <w:rPr>
          <w:color w:val="000000"/>
          <w:sz w:val="22"/>
          <w:szCs w:val="22"/>
          <w:rtl w:val="0"/>
        </w:rPr>
        <w:t xml:space="preserve">Future conditions based on Khangaonkar et al 2019</w:t>
      </w:r>
      <w:r w:rsidDel="00000000" w:rsidR="00000000" w:rsidRPr="00000000">
        <w:rPr>
          <w:rtl w:val="0"/>
        </w:rPr>
      </w:r>
    </w:p>
    <w:p w:rsidR="00000000" w:rsidDel="00000000" w:rsidP="00000000" w:rsidRDefault="00000000" w:rsidRPr="00000000" w14:paraId="0000042D">
      <w:pPr>
        <w:rPr/>
      </w:pPr>
      <w:r w:rsidDel="00000000" w:rsidR="00000000" w:rsidRPr="00000000">
        <w:rPr>
          <w:rtl w:val="0"/>
        </w:rPr>
      </w:r>
    </w:p>
    <w:sectPr>
      <w:pgSz w:h="15840" w:w="12240"/>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k8 ski" w:id="41" w:date="2020-04-02T10:01:00Z">
    <w:p w:rsidR="00000000" w:rsidDel="00000000" w:rsidP="00000000" w:rsidRDefault="00000000" w:rsidRPr="00000000" w14:paraId="000004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dropped ambient when prepped vials for  the bulk lipids tests- but two vials per the respirometry trials went off</w:t>
      </w:r>
    </w:p>
  </w:comment>
  <w:comment w:author="Shallin Busch - NOAA Federal" w:id="12" w:date="2020-04-07T00:38:30Z">
    <w:p w:rsidR="00000000" w:rsidDel="00000000" w:rsidP="00000000" w:rsidRDefault="00000000" w:rsidRPr="00000000" w14:paraId="000004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 you could give a general time like "between twilight and midnight" (or some similar phrase that reflects reality).</w:t>
      </w:r>
    </w:p>
  </w:comment>
  <w:comment w:author="Shallin Busch - NOAA Federal" w:id="15" w:date="2020-04-07T04:39:12Z">
    <w:p w:rsidR="00000000" w:rsidDel="00000000" w:rsidP="00000000" w:rsidRDefault="00000000" w:rsidRPr="00000000" w14:paraId="000004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+kate.rovinski@noaa.gov Do we have this number or an approximate?</w:t>
      </w:r>
    </w:p>
    <w:p w:rsidR="00000000" w:rsidDel="00000000" w:rsidP="00000000" w:rsidRDefault="00000000" w:rsidRPr="00000000" w14:paraId="000004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Kate Rovinski - NOAA Affiliate_</w:t>
      </w:r>
    </w:p>
  </w:comment>
  <w:comment w:author="Shallin Busch - NOAA Federal" w:id="18" w:date="2020-04-07T05:37:18Z">
    <w:p w:rsidR="00000000" w:rsidDel="00000000" w:rsidP="00000000" w:rsidRDefault="00000000" w:rsidRPr="00000000" w14:paraId="000004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+kate.rovinski@noaa.gov</w:t>
      </w:r>
    </w:p>
  </w:comment>
  <w:comment w:author="k8 ski" w:id="20" w:date="2020-03-31T16:13:00Z">
    <w:p w:rsidR="00000000" w:rsidDel="00000000" w:rsidP="00000000" w:rsidRDefault="00000000" w:rsidRPr="00000000" w14:paraId="000004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pH scale do the pH probes in the MOATs system use?</w:t>
      </w:r>
    </w:p>
  </w:comment>
  <w:comment w:author="k8 ski" w:id="17" w:date="2020-03-31T11:43:00Z">
    <w:p w:rsidR="00000000" w:rsidDel="00000000" w:rsidP="00000000" w:rsidRDefault="00000000" w:rsidRPr="00000000" w14:paraId="000004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“Krill August 2019</w:t>
      </w:r>
    </w:p>
    <w:p w:rsidR="00000000" w:rsidDel="00000000" w:rsidP="00000000" w:rsidRDefault="00000000" w:rsidRPr="00000000" w14:paraId="000004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acclimation period should be 11 days. The goal is for the experiment to run for 6 weeks after this acclimation period, though may need to be cut short if mortality is higher than expected.” </w:t>
      </w:r>
    </w:p>
    <w:p w:rsidR="00000000" w:rsidDel="00000000" w:rsidP="00000000" w:rsidRDefault="00000000" w:rsidRPr="00000000" w14:paraId="000004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2019.09.09 First night of krill stocking</w:t>
      </w:r>
    </w:p>
    <w:p w:rsidR="00000000" w:rsidDel="00000000" w:rsidP="00000000" w:rsidRDefault="00000000" w:rsidRPr="00000000" w14:paraId="000004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2019.09.19 Night the treatment ramp began</w:t>
      </w:r>
    </w:p>
  </w:comment>
  <w:comment w:author="k8 ski" w:id="30" w:date="2020-04-03T14:21:00Z">
    <w:p w:rsidR="00000000" w:rsidDel="00000000" w:rsidP="00000000" w:rsidRDefault="00000000" w:rsidRPr="00000000" w14:paraId="000004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Find a better word</w:t>
      </w:r>
    </w:p>
  </w:comment>
  <w:comment w:author="Shallin Busch - NOAA Federal" w:id="8" w:date="2020-04-07T04:59:37Z">
    <w:p w:rsidR="00000000" w:rsidDel="00000000" w:rsidP="00000000" w:rsidRDefault="00000000" w:rsidRPr="00000000" w14:paraId="000004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+kate.rovinski@noaa.gov  FYI, the Durafet and spec measurements are both on the total scale</w:t>
      </w:r>
    </w:p>
  </w:comment>
  <w:comment w:author="Shallin Busch - NOAA Federal" w:id="19" w:date="2020-04-07T05:31:48Z">
    <w:p w:rsidR="00000000" w:rsidDel="00000000" w:rsidP="00000000" w:rsidRDefault="00000000" w:rsidRPr="00000000" w14:paraId="000004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+kate.rovinski@noaa.gov Is this correct?</w:t>
      </w:r>
    </w:p>
    <w:p w:rsidR="00000000" w:rsidDel="00000000" w:rsidP="00000000" w:rsidRDefault="00000000" w:rsidRPr="00000000" w14:paraId="000004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Kate Rovinski - NOAA Affiliate_</w:t>
      </w:r>
    </w:p>
  </w:comment>
  <w:comment w:author="k8 ski" w:id="35" w:date="2020-03-26T14:37:00Z">
    <w:p w:rsidR="00000000" w:rsidDel="00000000" w:rsidP="00000000" w:rsidRDefault="00000000" w:rsidRPr="00000000" w14:paraId="000004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will we call ambient?</w:t>
      </w:r>
    </w:p>
  </w:comment>
  <w:comment w:author="k8 ski" w:id="1" w:date="2020-04-03T13:35:00Z">
    <w:p w:rsidR="00000000" w:rsidDel="00000000" w:rsidP="00000000" w:rsidRDefault="00000000" w:rsidRPr="00000000" w14:paraId="000004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 sorting &amp; animal collection- no mention of differences in tows between fishing nights. Acclimation period- no mention of circadian changes. I don’t include how we dropped MOATs as the project went along.</w:t>
      </w:r>
    </w:p>
  </w:comment>
  <w:comment w:author="k8 ski" w:id="26" w:date="2020-04-02T10:01:00Z">
    <w:p w:rsidR="00000000" w:rsidDel="00000000" w:rsidP="00000000" w:rsidRDefault="00000000" w:rsidRPr="00000000" w14:paraId="000004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“dropped” ambient when prepped vials for  the bulk lipids tests- they weren’t apart of the main group we selected for analysis but they were represented in respirometry</w:t>
      </w:r>
    </w:p>
  </w:comment>
  <w:comment w:author="k8 ski" w:id="45" w:date="2020-04-03T13:46:00Z">
    <w:p w:rsidR="00000000" w:rsidDel="00000000" w:rsidP="00000000" w:rsidRDefault="00000000" w:rsidRPr="00000000" w14:paraId="000004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Range of dates goes from 23SEP20 to 28OCT20 when the first of the krill were taken off for respirometry some animals were exposed longer than 840 if they went through respirometry on 29Oct20 and bulk krill prepared for lipids on 30Oct20.</w:t>
      </w:r>
    </w:p>
  </w:comment>
  <w:comment w:author="k8 ski" w:id="34" w:date="2020-03-26T14:36:00Z">
    <w:p w:rsidR="00000000" w:rsidDel="00000000" w:rsidP="00000000" w:rsidRDefault="00000000" w:rsidRPr="00000000" w14:paraId="000004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Should we delete this column since Salinity changed?</w:t>
      </w:r>
    </w:p>
  </w:comment>
  <w:comment w:author="k8 ski" w:id="40" w:date="2020-04-02T10:34:00Z">
    <w:p w:rsidR="00000000" w:rsidDel="00000000" w:rsidP="00000000" w:rsidRDefault="00000000" w:rsidRPr="00000000" w14:paraId="000004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 I need barometric pressure if it was just sea level?</w:t>
      </w:r>
    </w:p>
  </w:comment>
  <w:comment w:author="k8 ski" w:id="42" w:date="2020-04-06T08:56:00Z">
    <w:p w:rsidR="00000000" w:rsidDel="00000000" w:rsidP="00000000" w:rsidRDefault="00000000" w:rsidRPr="00000000" w14:paraId="000004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It’s a crustacean but Kate- find some literature on the subject</w:t>
      </w:r>
    </w:p>
  </w:comment>
  <w:comment w:author="k8 ski" w:id="39" w:date="2020-03-26T14:37:00Z">
    <w:p w:rsidR="00000000" w:rsidDel="00000000" w:rsidP="00000000" w:rsidRDefault="00000000" w:rsidRPr="00000000" w14:paraId="000004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will we call ambient?</w:t>
      </w:r>
    </w:p>
  </w:comment>
  <w:comment w:author="k8 ski" w:id="37" w:date="2020-04-02T10:18:00Z">
    <w:p w:rsidR="00000000" w:rsidDel="00000000" w:rsidP="00000000" w:rsidRDefault="00000000" w:rsidRPr="00000000" w14:paraId="000004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include tolerances?</w:t>
      </w:r>
    </w:p>
  </w:comment>
  <w:comment w:author="k8 ski" w:id="27" w:date="2020-03-31T13:14:00Z">
    <w:p w:rsidR="00000000" w:rsidDel="00000000" w:rsidP="00000000" w:rsidRDefault="00000000" w:rsidRPr="00000000" w14:paraId="000004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draft doesn’t go further to talk about how gas deliver happens or the equilibrium going on-</w:t>
      </w:r>
    </w:p>
  </w:comment>
  <w:comment w:author="k8 ski" w:id="23" w:date="2020-03-26T14:36:00Z">
    <w:p w:rsidR="00000000" w:rsidDel="00000000" w:rsidP="00000000" w:rsidRDefault="00000000" w:rsidRPr="00000000" w14:paraId="000004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Should we delete this column since Salinity changed?</w:t>
      </w:r>
    </w:p>
  </w:comment>
  <w:comment w:author="k8 ski" w:id="46" w:date="2020-04-03T14:21:00Z">
    <w:p w:rsidR="00000000" w:rsidDel="00000000" w:rsidP="00000000" w:rsidRDefault="00000000" w:rsidRPr="00000000" w14:paraId="000004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Find a better word</w:t>
      </w:r>
    </w:p>
  </w:comment>
  <w:comment w:author="k8 ski" w:id="32" w:date="2020-03-26T14:09:00Z">
    <w:p w:rsidR="00000000" w:rsidDel="00000000" w:rsidP="00000000" w:rsidRDefault="00000000" w:rsidRPr="00000000" w14:paraId="000004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Might want to leave this section until diet</w:t>
      </w:r>
    </w:p>
  </w:comment>
  <w:comment w:author="Shallin Busch - NOAA Federal" w:id="2" w:date="2020-04-07T04:52:23Z">
    <w:p w:rsidR="00000000" w:rsidDel="00000000" w:rsidP="00000000" w:rsidRDefault="00000000" w:rsidRPr="00000000" w14:paraId="000004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+kate.rovinski@noaa.gov Do you have the model for this?</w:t>
      </w:r>
    </w:p>
  </w:comment>
  <w:comment w:author="Kate Rovinski - NOAA Affiliate" w:id="3" w:date="2020-04-14T19:38:44Z">
    <w:p w:rsidR="00000000" w:rsidDel="00000000" w:rsidP="00000000" w:rsidRDefault="00000000" w:rsidRPr="00000000" w14:paraId="000004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Fluke 1523 Temperature Reference Thermometer</w:t>
      </w:r>
    </w:p>
  </w:comment>
  <w:comment w:author="Kate Rovinski - NOAA Affiliate" w:id="4" w:date="2020-04-14T19:39:05Z">
    <w:p w:rsidR="00000000" w:rsidDel="00000000" w:rsidP="00000000" w:rsidRDefault="00000000" w:rsidRPr="00000000" w14:paraId="000004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https://www.fluke.com/en-us/product/calibration-tools/temperature-calibrators/fluke-calibration-1523</w:t>
      </w:r>
    </w:p>
  </w:comment>
  <w:comment w:author="k8 ski" w:id="24" w:date="2020-03-26T14:37:00Z">
    <w:p w:rsidR="00000000" w:rsidDel="00000000" w:rsidP="00000000" w:rsidRDefault="00000000" w:rsidRPr="00000000" w14:paraId="000004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will we call ambient?</w:t>
      </w:r>
    </w:p>
  </w:comment>
  <w:comment w:author="k8 ski" w:id="33" w:date="2020-04-02T10:18:00Z">
    <w:p w:rsidR="00000000" w:rsidDel="00000000" w:rsidP="00000000" w:rsidRDefault="00000000" w:rsidRPr="00000000" w14:paraId="000004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include tolerances?</w:t>
      </w:r>
    </w:p>
  </w:comment>
  <w:comment w:author="k8 ski" w:id="21" w:date="2020-03-31T11:51:00Z">
    <w:p w:rsidR="00000000" w:rsidDel="00000000" w:rsidP="00000000" w:rsidRDefault="00000000" w:rsidRPr="00000000" w14:paraId="000004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there a particular package to mention?</w:t>
      </w:r>
    </w:p>
  </w:comment>
  <w:comment w:author="Shallin Busch - NOAA Federal" w:id="16" w:date="2020-04-07T00:54:15Z">
    <w:p w:rsidR="00000000" w:rsidDel="00000000" w:rsidP="00000000" w:rsidRDefault="00000000" w:rsidRPr="00000000" w14:paraId="000004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 prefer not to use the MOATs name, as it is a one-off acronym that others won't know (and the system has never been made mobile...).  Let's call it by a generic: "experimental system"/</w:t>
      </w:r>
    </w:p>
  </w:comment>
  <w:comment w:author="k8 ski" w:id="31" w:date="2020-03-26T14:32:00Z">
    <w:p w:rsidR="00000000" w:rsidDel="00000000" w:rsidP="00000000" w:rsidRDefault="00000000" w:rsidRPr="00000000" w14:paraId="000004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correct do I have that?</w:t>
      </w:r>
    </w:p>
  </w:comment>
  <w:comment w:author="k8 ski" w:id="36" w:date="2020-04-02T10:01:00Z">
    <w:p w:rsidR="00000000" w:rsidDel="00000000" w:rsidP="00000000" w:rsidRDefault="00000000" w:rsidRPr="00000000" w14:paraId="000004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dropped ambient when prepped vials for  the bulk lipids tests- but two vials per the respirometry trials went off</w:t>
      </w:r>
    </w:p>
  </w:comment>
  <w:comment w:author="Danielle.Perez" w:id="47" w:date="2019-12-09T09:44:00Z">
    <w:p w:rsidR="00000000" w:rsidDel="00000000" w:rsidP="00000000" w:rsidRDefault="00000000" w:rsidRPr="00000000" w14:paraId="000004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Should be noon 09SEP19-04OCT19) or 12:30 (05OCT19-30OCT19).</w:t>
      </w:r>
    </w:p>
  </w:comment>
  <w:comment w:author="Shallin Busch - NOAA Federal" w:id="9" w:date="2020-04-07T05:09:33Z">
    <w:p w:rsidR="00000000" w:rsidDel="00000000" w:rsidP="00000000" w:rsidRDefault="00000000" w:rsidRPr="00000000" w14:paraId="000004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+kate.rovinski@noaa.gov Could you help with this?</w:t>
      </w:r>
    </w:p>
  </w:comment>
  <w:comment w:author="k8 ski" w:id="43" w:date="2020-04-06T08:59:00Z">
    <w:p w:rsidR="00000000" w:rsidDel="00000000" w:rsidP="00000000" w:rsidRDefault="00000000" w:rsidRPr="00000000" w14:paraId="000004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Maybe drop the term due to vagueness</w:t>
      </w:r>
    </w:p>
  </w:comment>
  <w:comment w:author="Shallin Busch - NOAA Federal" w:id="10" w:date="2020-04-07T05:06:25Z">
    <w:p w:rsidR="00000000" w:rsidDel="00000000" w:rsidP="00000000" w:rsidRDefault="00000000" w:rsidRPr="00000000" w14:paraId="000004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Shallin to update</w:t>
      </w:r>
    </w:p>
  </w:comment>
  <w:comment w:author="k8 ski" w:id="29" w:date="2020-04-03T13:46:00Z">
    <w:p w:rsidR="00000000" w:rsidDel="00000000" w:rsidP="00000000" w:rsidRDefault="00000000" w:rsidRPr="00000000" w14:paraId="000004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Range of dates goes from 23SEP20 to 28OCT20 when the first of the krill were taken off for respirometry some animals were exposed longer than 840 if they went through respirometry on 29Oct20 and bulk krill prepared for lipids on 30Oct20.</w:t>
      </w:r>
    </w:p>
  </w:comment>
  <w:comment w:author="k8 ski" w:id="44" w:date="2020-04-06T09:11:00Z">
    <w:p w:rsidR="00000000" w:rsidDel="00000000" w:rsidP="00000000" w:rsidRDefault="00000000" w:rsidRPr="00000000" w14:paraId="000004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following statements are drafts at saying we front loaded the difference between observed and expected since the steepest portion of our mortality curve occurred early in the project.</w:t>
      </w:r>
    </w:p>
  </w:comment>
  <w:comment w:author="k8 ski" w:id="28" w:date="2020-03-31T14:35:00Z">
    <w:p w:rsidR="00000000" w:rsidDel="00000000" w:rsidP="00000000" w:rsidRDefault="00000000" w:rsidRPr="00000000" w14:paraId="000004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did we measure total alkalinity (AT)? … with total alkalinity from daily measurements/averages… partial pressure of CO2 (pCO2) was determined…. Falling inside treatment thresholds…</w:t>
      </w:r>
    </w:p>
  </w:comment>
  <w:comment w:author="k8 ski" w:id="0" w:date="2020-04-03T13:35:00Z">
    <w:p w:rsidR="00000000" w:rsidDel="00000000" w:rsidP="00000000" w:rsidRDefault="00000000" w:rsidRPr="00000000" w14:paraId="000004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PROs : It’s short</w:t>
      </w:r>
    </w:p>
  </w:comment>
  <w:comment w:author="Shallin Busch - NOAA Federal" w:id="5" w:date="2020-04-07T05:00:41Z">
    <w:p w:rsidR="00000000" w:rsidDel="00000000" w:rsidP="00000000" w:rsidRDefault="00000000" w:rsidRPr="00000000" w14:paraId="000004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about sampling in the krill vessels?</w:t>
      </w:r>
    </w:p>
  </w:comment>
  <w:comment w:author="Kate Rovinski - NOAA Affiliate" w:id="6" w:date="2020-04-14T19:42:34Z">
    <w:p w:rsidR="00000000" w:rsidDel="00000000" w:rsidP="00000000" w:rsidRDefault="00000000" w:rsidRPr="00000000" w14:paraId="000004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"locally" in each Moats I sampled salinity with the ThermoScientific Orion Star A322 when I did DO testing and checked on the MOATs Monday/Thursdays to get an average the UDA salinity probe  is what we recorded for the daily readings</w:t>
      </w:r>
    </w:p>
  </w:comment>
  <w:comment w:author="Shallin Busch - NOAA Federal" w:id="7" w:date="2020-04-16T00:12:47Z">
    <w:p w:rsidR="00000000" w:rsidDel="00000000" w:rsidP="00000000" w:rsidRDefault="00000000" w:rsidRPr="00000000" w14:paraId="000004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Most pH spec samples were of the system not the krill vessel, right? How often was the krill vessel sampled?</w:t>
      </w:r>
    </w:p>
  </w:comment>
  <w:comment w:author="Shallin Busch - NOAA Federal" w:id="14" w:date="2020-04-07T00:41:15Z">
    <w:p w:rsidR="00000000" w:rsidDel="00000000" w:rsidP="00000000" w:rsidRDefault="00000000" w:rsidRPr="00000000" w14:paraId="000004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1-m ring net?</w:t>
      </w:r>
    </w:p>
  </w:comment>
  <w:comment w:author="k8 ski" w:id="38" w:date="2020-03-26T14:36:00Z">
    <w:p w:rsidR="00000000" w:rsidDel="00000000" w:rsidP="00000000" w:rsidRDefault="00000000" w:rsidRPr="00000000" w14:paraId="000004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Should we delete this column since Salinity changed?</w:t>
      </w:r>
    </w:p>
  </w:comment>
  <w:comment w:author="k8 ski" w:id="22" w:date="2020-04-02T10:18:00Z">
    <w:p w:rsidR="00000000" w:rsidDel="00000000" w:rsidP="00000000" w:rsidRDefault="00000000" w:rsidRPr="00000000" w14:paraId="000004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include tolerances?</w:t>
      </w:r>
    </w:p>
  </w:comment>
  <w:comment w:author="Shallin Busch - NOAA Federal" w:id="13" w:date="2020-04-07T04:03:50Z">
    <w:p w:rsidR="00000000" w:rsidDel="00000000" w:rsidP="00000000" w:rsidRDefault="00000000" w:rsidRPr="00000000" w14:paraId="000004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+kate.rovinski@noaa.gov Could you fill in the missing pieces here?</w:t>
      </w:r>
    </w:p>
    <w:p w:rsidR="00000000" w:rsidDel="00000000" w:rsidP="00000000" w:rsidRDefault="00000000" w:rsidRPr="00000000" w14:paraId="000004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Kate Rovinski - NOAA Affiliate_</w:t>
      </w:r>
    </w:p>
  </w:comment>
  <w:comment w:author="k8 ski" w:id="25" w:date="2020-04-02T10:34:00Z">
    <w:p w:rsidR="00000000" w:rsidDel="00000000" w:rsidP="00000000" w:rsidRDefault="00000000" w:rsidRPr="00000000" w14:paraId="000004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 I need barometric pressure if it was just sea level?</w:t>
      </w:r>
    </w:p>
  </w:comment>
  <w:comment w:author="Shallin Busch - NOAA Federal" w:id="11" w:date="2020-04-07T00:35:13Z">
    <w:p w:rsidR="00000000" w:rsidDel="00000000" w:rsidP="00000000" w:rsidRDefault="00000000" w:rsidRPr="00000000" w14:paraId="000004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All collections were pretty close in the greater scheme of things</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42E" w15:done="0"/>
  <w15:commentEx w15:paraId="0000042F" w15:done="0"/>
  <w15:commentEx w15:paraId="00000431" w15:done="0"/>
  <w15:commentEx w15:paraId="00000432" w15:done="0"/>
  <w15:commentEx w15:paraId="00000433" w15:done="0"/>
  <w15:commentEx w15:paraId="00000437" w15:done="0"/>
  <w15:commentEx w15:paraId="00000438" w15:done="0"/>
  <w15:commentEx w15:paraId="00000439" w15:done="0"/>
  <w15:commentEx w15:paraId="0000043B" w15:done="0"/>
  <w15:commentEx w15:paraId="0000043C" w15:done="0"/>
  <w15:commentEx w15:paraId="0000043D" w15:done="0"/>
  <w15:commentEx w15:paraId="0000043E" w15:done="0"/>
  <w15:commentEx w15:paraId="0000043F" w15:done="0"/>
  <w15:commentEx w15:paraId="00000440" w15:done="0"/>
  <w15:commentEx w15:paraId="00000441" w15:done="0"/>
  <w15:commentEx w15:paraId="00000442" w15:done="0"/>
  <w15:commentEx w15:paraId="00000443" w15:done="0"/>
  <w15:commentEx w15:paraId="00000444" w15:done="0"/>
  <w15:commentEx w15:paraId="00000445" w15:done="0"/>
  <w15:commentEx w15:paraId="00000446" w15:done="0"/>
  <w15:commentEx w15:paraId="00000447" w15:done="0"/>
  <w15:commentEx w15:paraId="00000448" w15:done="0"/>
  <w15:commentEx w15:paraId="00000449" w15:done="0"/>
  <w15:commentEx w15:paraId="0000044A" w15:paraIdParent="00000449" w15:done="0"/>
  <w15:commentEx w15:paraId="0000044B" w15:paraIdParent="00000449" w15:done="0"/>
  <w15:commentEx w15:paraId="0000044C" w15:done="0"/>
  <w15:commentEx w15:paraId="0000044D" w15:done="0"/>
  <w15:commentEx w15:paraId="0000044E" w15:done="0"/>
  <w15:commentEx w15:paraId="0000044F" w15:done="0"/>
  <w15:commentEx w15:paraId="00000450" w15:done="0"/>
  <w15:commentEx w15:paraId="00000451" w15:done="0"/>
  <w15:commentEx w15:paraId="00000452" w15:done="0"/>
  <w15:commentEx w15:paraId="00000453" w15:done="0"/>
  <w15:commentEx w15:paraId="00000454" w15:done="0"/>
  <w15:commentEx w15:paraId="00000455" w15:done="0"/>
  <w15:commentEx w15:paraId="00000456" w15:done="0"/>
  <w15:commentEx w15:paraId="00000457" w15:done="0"/>
  <w15:commentEx w15:paraId="00000458" w15:done="0"/>
  <w15:commentEx w15:paraId="00000459" w15:done="0"/>
  <w15:commentEx w15:paraId="0000045A" w15:done="0"/>
  <w15:commentEx w15:paraId="0000045B" w15:paraIdParent="0000045A" w15:done="0"/>
  <w15:commentEx w15:paraId="0000045C" w15:paraIdParent="0000045A" w15:done="0"/>
  <w15:commentEx w15:paraId="0000045D" w15:done="0"/>
  <w15:commentEx w15:paraId="0000045E" w15:done="0"/>
  <w15:commentEx w15:paraId="0000045F" w15:done="0"/>
  <w15:commentEx w15:paraId="00000461" w15:done="0"/>
  <w15:commentEx w15:paraId="00000462" w15:done="0"/>
  <w15:commentEx w15:paraId="00000463"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Calibri"/>
  <w:font w:name="Lucida Sans"/>
  <w:font w:name="Cardo">
    <w:embedRegular w:fontKey="{00000000-0000-0000-0000-000000000000}" r:id="rId1" w:subsetted="0"/>
    <w:embedBold w:fontKey="{00000000-0000-0000-0000-000000000000}" r:id="rId2" w:subsetted="0"/>
    <w:embedItalic w:fontKey="{00000000-0000-0000-0000-000000000000}" r:id="rId3" w:subsetted="0"/>
  </w:font>
  <w:font w:name="Symbo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decimal"/>
      <w:lvlText w:val="%1.0"/>
      <w:lvlJc w:val="left"/>
      <w:pPr>
        <w:ind w:left="360" w:hanging="360"/>
      </w:pPr>
      <w:rPr/>
    </w:lvl>
    <w:lvl w:ilvl="1">
      <w:start w:val="1"/>
      <w:numFmt w:val="decimal"/>
      <w:lvlText w:val="%1.%2"/>
      <w:lvlJc w:val="left"/>
      <w:pPr>
        <w:ind w:left="1080" w:hanging="360"/>
      </w:pPr>
      <w:rPr/>
    </w:lvl>
    <w:lvl w:ilvl="2">
      <w:start w:val="1"/>
      <w:numFmt w:val="lowerLetter"/>
      <w:lvlText w:val="%1.%2.%3"/>
      <w:lvlJc w:val="left"/>
      <w:pPr>
        <w:ind w:left="2160" w:hanging="720"/>
      </w:pPr>
      <w:rPr/>
    </w:lvl>
    <w:lvl w:ilvl="3">
      <w:start w:val="1"/>
      <w:numFmt w:val="decimal"/>
      <w:lvlText w:val="%1.%2.%3.%4"/>
      <w:lvlJc w:val="left"/>
      <w:pPr>
        <w:ind w:left="2880" w:hanging="720"/>
      </w:pPr>
      <w:rPr/>
    </w:lvl>
    <w:lvl w:ilvl="4">
      <w:start w:val="1"/>
      <w:numFmt w:val="decimal"/>
      <w:lvlText w:val="%1.%2.%3.%4.%5"/>
      <w:lvlJc w:val="left"/>
      <w:pPr>
        <w:ind w:left="3960" w:hanging="1080"/>
      </w:pPr>
      <w:rPr/>
    </w:lvl>
    <w:lvl w:ilvl="5">
      <w:start w:val="1"/>
      <w:numFmt w:val="decimal"/>
      <w:lvlText w:val="%1.%2.%3.%4.%5.%6"/>
      <w:lvlJc w:val="left"/>
      <w:pPr>
        <w:ind w:left="4680" w:hanging="1080"/>
      </w:pPr>
      <w:rPr/>
    </w:lvl>
    <w:lvl w:ilvl="6">
      <w:start w:val="1"/>
      <w:numFmt w:val="decimal"/>
      <w:lvlText w:val="%1.%2.%3.%4.%5.%6.%7"/>
      <w:lvlJc w:val="left"/>
      <w:pPr>
        <w:ind w:left="5760" w:hanging="1440"/>
      </w:pPr>
      <w:rPr/>
    </w:lvl>
    <w:lvl w:ilvl="7">
      <w:start w:val="1"/>
      <w:numFmt w:val="decimal"/>
      <w:lvlText w:val="%1.%2.%3.%4.%5.%6.%7.%8"/>
      <w:lvlJc w:val="left"/>
      <w:pPr>
        <w:ind w:left="6480" w:hanging="1440"/>
      </w:pPr>
      <w:rPr/>
    </w:lvl>
    <w:lvl w:ilvl="8">
      <w:start w:val="1"/>
      <w:numFmt w:val="decimal"/>
      <w:lvlText w:val="%1.%2.%3.%4.%5.%6.%7.%8.%9"/>
      <w:lvlJc w:val="left"/>
      <w:pPr>
        <w:ind w:left="7560" w:hanging="1800"/>
      </w:pPr>
      <w:rPr/>
    </w:lvl>
  </w:abstractNum>
  <w:abstractNum w:abstractNumId="3">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3"/>
      <w:numFmt w:val="decimal"/>
      <w:lvlText w:val="%1.0"/>
      <w:lvlJc w:val="left"/>
      <w:pPr>
        <w:ind w:left="360" w:hanging="360"/>
      </w:pPr>
      <w:rPr/>
    </w:lvl>
    <w:lvl w:ilvl="1">
      <w:start w:val="1"/>
      <w:numFmt w:val="decimal"/>
      <w:lvlText w:val="%1.%2"/>
      <w:lvlJc w:val="left"/>
      <w:pPr>
        <w:ind w:left="1080" w:hanging="360"/>
      </w:pPr>
      <w:rPr/>
    </w:lvl>
    <w:lvl w:ilvl="2">
      <w:start w:val="1"/>
      <w:numFmt w:val="decimal"/>
      <w:lvlText w:val="%1.%2.%3"/>
      <w:lvlJc w:val="left"/>
      <w:pPr>
        <w:ind w:left="2160" w:hanging="720"/>
      </w:pPr>
      <w:rPr/>
    </w:lvl>
    <w:lvl w:ilvl="3">
      <w:start w:val="1"/>
      <w:numFmt w:val="lowerLetter"/>
      <w:lvlText w:val="%1.%2.%3.%4"/>
      <w:lvlJc w:val="left"/>
      <w:pPr>
        <w:ind w:left="2880" w:hanging="720"/>
      </w:pPr>
      <w:rPr/>
    </w:lvl>
    <w:lvl w:ilvl="4">
      <w:start w:val="1"/>
      <w:numFmt w:val="decimal"/>
      <w:lvlText w:val="%1.%2.%3.%4.%5"/>
      <w:lvlJc w:val="left"/>
      <w:pPr>
        <w:ind w:left="3960" w:hanging="1080"/>
      </w:pPr>
      <w:rPr/>
    </w:lvl>
    <w:lvl w:ilvl="5">
      <w:start w:val="1"/>
      <w:numFmt w:val="decimal"/>
      <w:lvlText w:val="%1.%2.%3.%4.%5.%6"/>
      <w:lvlJc w:val="left"/>
      <w:pPr>
        <w:ind w:left="4680" w:hanging="1080"/>
      </w:pPr>
      <w:rPr/>
    </w:lvl>
    <w:lvl w:ilvl="6">
      <w:start w:val="1"/>
      <w:numFmt w:val="decimal"/>
      <w:lvlText w:val="%1.%2.%3.%4.%5.%6.%7"/>
      <w:lvlJc w:val="left"/>
      <w:pPr>
        <w:ind w:left="5760" w:hanging="1440"/>
      </w:pPr>
      <w:rPr/>
    </w:lvl>
    <w:lvl w:ilvl="7">
      <w:start w:val="1"/>
      <w:numFmt w:val="decimal"/>
      <w:lvlText w:val="%1.%2.%3.%4.%5.%6.%7.%8"/>
      <w:lvlJc w:val="left"/>
      <w:pPr>
        <w:ind w:left="6480" w:hanging="1440"/>
      </w:pPr>
      <w:rPr/>
    </w:lvl>
    <w:lvl w:ilvl="8">
      <w:start w:val="1"/>
      <w:numFmt w:val="decimal"/>
      <w:lvlText w:val="%1.%2.%3.%4.%5.%6.%7.%8.%9"/>
      <w:lvlJc w:val="left"/>
      <w:pPr>
        <w:ind w:left="7560" w:hanging="1800"/>
      </w:pPr>
      <w:rPr/>
    </w:lvl>
  </w:abstractNum>
  <w:abstractNum w:abstractNumId="7">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8">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
    <w:lvl w:ilvl="0">
      <w:start w:val="1"/>
      <w:numFmt w:val="decimal"/>
      <w:lvlText w:val="%1."/>
      <w:lvlJc w:val="left"/>
      <w:pPr>
        <w:ind w:left="720" w:hanging="360"/>
      </w:pPr>
      <w:rPr>
        <w:rFonts w:ascii="Calibri" w:cs="Calibri" w:eastAsia="Calibri" w:hAnsi="Calibri"/>
        <w:color w:val="000000"/>
        <w:sz w:val="22"/>
        <w:szCs w:val="22"/>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0">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2">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3">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4">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5">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6">
    <w:lvl w:ilvl="0">
      <w:start w:val="6"/>
      <w:numFmt w:val="decimal"/>
      <w:lvlText w:val="%1.0"/>
      <w:lvlJc w:val="left"/>
      <w:pPr>
        <w:ind w:left="360" w:hanging="360"/>
      </w:pPr>
      <w:rPr/>
    </w:lvl>
    <w:lvl w:ilvl="1">
      <w:start w:val="1"/>
      <w:numFmt w:val="decimal"/>
      <w:lvlText w:val="%1.%2"/>
      <w:lvlJc w:val="left"/>
      <w:pPr>
        <w:ind w:left="1080" w:hanging="360"/>
      </w:pPr>
      <w:rPr/>
    </w:lvl>
    <w:lvl w:ilvl="2">
      <w:start w:val="1"/>
      <w:numFmt w:val="decimal"/>
      <w:lvlText w:val="%1.%2.%3"/>
      <w:lvlJc w:val="left"/>
      <w:pPr>
        <w:ind w:left="2160" w:hanging="720"/>
      </w:pPr>
      <w:rPr/>
    </w:lvl>
    <w:lvl w:ilvl="3">
      <w:start w:val="1"/>
      <w:numFmt w:val="lowerLetter"/>
      <w:lvlText w:val="%1.%2.%3.%4"/>
      <w:lvlJc w:val="left"/>
      <w:pPr>
        <w:ind w:left="2880" w:hanging="720"/>
      </w:pPr>
      <w:rPr/>
    </w:lvl>
    <w:lvl w:ilvl="4">
      <w:start w:val="1"/>
      <w:numFmt w:val="decimal"/>
      <w:lvlText w:val="%1.%2.%3.%4.%5"/>
      <w:lvlJc w:val="left"/>
      <w:pPr>
        <w:ind w:left="3960" w:hanging="1080"/>
      </w:pPr>
      <w:rPr/>
    </w:lvl>
    <w:lvl w:ilvl="5">
      <w:start w:val="1"/>
      <w:numFmt w:val="decimal"/>
      <w:lvlText w:val="%1.%2.%3.%4.%5.%6"/>
      <w:lvlJc w:val="left"/>
      <w:pPr>
        <w:ind w:left="4680" w:hanging="1080"/>
      </w:pPr>
      <w:rPr/>
    </w:lvl>
    <w:lvl w:ilvl="6">
      <w:start w:val="1"/>
      <w:numFmt w:val="decimal"/>
      <w:lvlText w:val="%1.%2.%3.%4.%5.%6.%7"/>
      <w:lvlJc w:val="left"/>
      <w:pPr>
        <w:ind w:left="5760" w:hanging="1440"/>
      </w:pPr>
      <w:rPr/>
    </w:lvl>
    <w:lvl w:ilvl="7">
      <w:start w:val="1"/>
      <w:numFmt w:val="decimal"/>
      <w:lvlText w:val="%1.%2.%3.%4.%5.%6.%7.%8"/>
      <w:lvlJc w:val="left"/>
      <w:pPr>
        <w:ind w:left="6480" w:hanging="1440"/>
      </w:pPr>
      <w:rPr/>
    </w:lvl>
    <w:lvl w:ilvl="8">
      <w:start w:val="1"/>
      <w:numFmt w:val="decimal"/>
      <w:lvlText w:val="%1.%2.%3.%4.%5.%6.%7.%8.%9"/>
      <w:lvlJc w:val="left"/>
      <w:pPr>
        <w:ind w:left="7560" w:hanging="1800"/>
      </w:pPr>
      <w:rPr/>
    </w:lvl>
  </w:abstractNum>
  <w:abstractNum w:abstractNumId="2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0">
    <w:lvl w:ilvl="0">
      <w:start w:val="6"/>
      <w:numFmt w:val="decimal"/>
      <w:lvlText w:val="%1"/>
      <w:lvlJc w:val="left"/>
      <w:pPr>
        <w:ind w:left="480" w:hanging="480"/>
      </w:pPr>
      <w:rPr>
        <w:b w:val="1"/>
        <w:color w:val="000000"/>
      </w:rPr>
    </w:lvl>
    <w:lvl w:ilvl="1">
      <w:start w:val="1"/>
      <w:numFmt w:val="decimal"/>
      <w:lvlText w:val="%1.%2"/>
      <w:lvlJc w:val="left"/>
      <w:pPr>
        <w:ind w:left="480" w:hanging="480"/>
      </w:pPr>
      <w:rPr>
        <w:b w:val="1"/>
        <w:color w:val="000000"/>
      </w:rPr>
    </w:lvl>
    <w:lvl w:ilvl="2">
      <w:start w:val="4"/>
      <w:numFmt w:val="decimal"/>
      <w:lvlText w:val="%1.%2.%3"/>
      <w:lvlJc w:val="left"/>
      <w:pPr>
        <w:ind w:left="720" w:hanging="720"/>
      </w:pPr>
      <w:rPr>
        <w:b w:val="1"/>
        <w:color w:val="000000"/>
      </w:rPr>
    </w:lvl>
    <w:lvl w:ilvl="3">
      <w:start w:val="1"/>
      <w:numFmt w:val="lowerLetter"/>
      <w:lvlText w:val="%1.%2.%3.%4"/>
      <w:lvlJc w:val="left"/>
      <w:pPr>
        <w:ind w:left="720" w:hanging="720"/>
      </w:pPr>
      <w:rPr>
        <w:b w:val="1"/>
        <w:color w:val="000000"/>
      </w:rPr>
    </w:lvl>
    <w:lvl w:ilvl="4">
      <w:start w:val="1"/>
      <w:numFmt w:val="decimal"/>
      <w:lvlText w:val="%1.%2.%3.%4.%5"/>
      <w:lvlJc w:val="left"/>
      <w:pPr>
        <w:ind w:left="1080" w:hanging="1080"/>
      </w:pPr>
      <w:rPr>
        <w:b w:val="1"/>
        <w:color w:val="000000"/>
      </w:rPr>
    </w:lvl>
    <w:lvl w:ilvl="5">
      <w:start w:val="1"/>
      <w:numFmt w:val="decimal"/>
      <w:lvlText w:val="%1.%2.%3.%4.%5.%6"/>
      <w:lvlJc w:val="left"/>
      <w:pPr>
        <w:ind w:left="1080" w:hanging="1080"/>
      </w:pPr>
      <w:rPr>
        <w:b w:val="1"/>
        <w:color w:val="000000"/>
      </w:rPr>
    </w:lvl>
    <w:lvl w:ilvl="6">
      <w:start w:val="1"/>
      <w:numFmt w:val="decimal"/>
      <w:lvlText w:val="%1.%2.%3.%4.%5.%6.%7"/>
      <w:lvlJc w:val="left"/>
      <w:pPr>
        <w:ind w:left="1440" w:hanging="1440"/>
      </w:pPr>
      <w:rPr>
        <w:b w:val="1"/>
        <w:color w:val="000000"/>
      </w:rPr>
    </w:lvl>
    <w:lvl w:ilvl="7">
      <w:start w:val="1"/>
      <w:numFmt w:val="decimal"/>
      <w:lvlText w:val="%1.%2.%3.%4.%5.%6.%7.%8"/>
      <w:lvlJc w:val="left"/>
      <w:pPr>
        <w:ind w:left="1440" w:hanging="1440"/>
      </w:pPr>
      <w:rPr>
        <w:b w:val="1"/>
        <w:color w:val="000000"/>
      </w:rPr>
    </w:lvl>
    <w:lvl w:ilvl="8">
      <w:start w:val="1"/>
      <w:numFmt w:val="decimal"/>
      <w:lvlText w:val="%1.%2.%3.%4.%5.%6.%7.%8.%9"/>
      <w:lvlJc w:val="left"/>
      <w:pPr>
        <w:ind w:left="1800" w:hanging="1800"/>
      </w:pPr>
      <w:rPr>
        <w:b w:val="1"/>
        <w:color w:val="000000"/>
      </w:rPr>
    </w:lvl>
  </w:abstractNum>
  <w:abstractNum w:abstractNumId="31">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6A72C5"/>
    <w:rPr>
      <w:rFonts w:ascii="Times New Roman" w:cs="Times New Roman" w:eastAsia="Times New Roman" w:hAnsi="Times New Roman"/>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rmalWeb">
    <w:name w:val="Normal (Web)"/>
    <w:basedOn w:val="Normal"/>
    <w:uiPriority w:val="99"/>
    <w:unhideWhenUsed w:val="1"/>
    <w:rsid w:val="00866583"/>
    <w:pPr>
      <w:spacing w:after="100" w:afterAutospacing="1" w:before="100" w:beforeAutospacing="1"/>
    </w:pPr>
  </w:style>
  <w:style w:type="character" w:styleId="Hyperlink">
    <w:name w:val="Hyperlink"/>
    <w:basedOn w:val="DefaultParagraphFont"/>
    <w:uiPriority w:val="99"/>
    <w:semiHidden w:val="1"/>
    <w:unhideWhenUsed w:val="1"/>
    <w:rsid w:val="00866583"/>
    <w:rPr>
      <w:color w:val="0000ff"/>
      <w:u w:val="single"/>
    </w:rPr>
  </w:style>
  <w:style w:type="character" w:styleId="apple-tab-span" w:customStyle="1">
    <w:name w:val="apple-tab-span"/>
    <w:basedOn w:val="DefaultParagraphFont"/>
    <w:rsid w:val="00866583"/>
  </w:style>
  <w:style w:type="paragraph" w:styleId="ListParagraph">
    <w:name w:val="List Paragraph"/>
    <w:basedOn w:val="Normal"/>
    <w:uiPriority w:val="34"/>
    <w:qFormat w:val="1"/>
    <w:rsid w:val="007504C8"/>
    <w:pPr>
      <w:ind w:left="720"/>
      <w:contextualSpacing w:val="1"/>
    </w:pPr>
  </w:style>
  <w:style w:type="table" w:styleId="TableGrid">
    <w:name w:val="Table Grid"/>
    <w:basedOn w:val="TableNormal"/>
    <w:uiPriority w:val="39"/>
    <w:rsid w:val="00644CB0"/>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CommentReference">
    <w:name w:val="annotation reference"/>
    <w:basedOn w:val="DefaultParagraphFont"/>
    <w:uiPriority w:val="99"/>
    <w:semiHidden w:val="1"/>
    <w:unhideWhenUsed w:val="1"/>
    <w:rsid w:val="00C30E9D"/>
    <w:rPr>
      <w:sz w:val="16"/>
      <w:szCs w:val="16"/>
    </w:rPr>
  </w:style>
  <w:style w:type="paragraph" w:styleId="CommentText">
    <w:name w:val="annotation text"/>
    <w:basedOn w:val="Normal"/>
    <w:link w:val="CommentTextChar"/>
    <w:uiPriority w:val="99"/>
    <w:semiHidden w:val="1"/>
    <w:unhideWhenUsed w:val="1"/>
    <w:rsid w:val="00C30E9D"/>
    <w:rPr>
      <w:sz w:val="20"/>
      <w:szCs w:val="20"/>
    </w:rPr>
  </w:style>
  <w:style w:type="character" w:styleId="CommentTextChar" w:customStyle="1">
    <w:name w:val="Comment Text Char"/>
    <w:basedOn w:val="DefaultParagraphFont"/>
    <w:link w:val="CommentText"/>
    <w:uiPriority w:val="99"/>
    <w:semiHidden w:val="1"/>
    <w:rsid w:val="00C30E9D"/>
    <w:rPr>
      <w:rFonts w:ascii="Times New Roman" w:cs="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val="1"/>
    <w:unhideWhenUsed w:val="1"/>
    <w:rsid w:val="00C30E9D"/>
    <w:rPr>
      <w:b w:val="1"/>
      <w:bCs w:val="1"/>
    </w:rPr>
  </w:style>
  <w:style w:type="character" w:styleId="CommentSubjectChar" w:customStyle="1">
    <w:name w:val="Comment Subject Char"/>
    <w:basedOn w:val="CommentTextChar"/>
    <w:link w:val="CommentSubject"/>
    <w:uiPriority w:val="99"/>
    <w:semiHidden w:val="1"/>
    <w:rsid w:val="00C30E9D"/>
    <w:rPr>
      <w:rFonts w:ascii="Times New Roman" w:cs="Times New Roman" w:eastAsia="Times New Roman" w:hAnsi="Times New Roman"/>
      <w:b w:val="1"/>
      <w:bCs w:val="1"/>
      <w:sz w:val="20"/>
      <w:szCs w:val="20"/>
    </w:rPr>
  </w:style>
  <w:style w:type="paragraph" w:styleId="BalloonText">
    <w:name w:val="Balloon Text"/>
    <w:basedOn w:val="Normal"/>
    <w:link w:val="BalloonTextChar"/>
    <w:uiPriority w:val="99"/>
    <w:semiHidden w:val="1"/>
    <w:unhideWhenUsed w:val="1"/>
    <w:rsid w:val="00C30E9D"/>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C30E9D"/>
    <w:rPr>
      <w:rFonts w:ascii="Segoe UI" w:cs="Segoe UI" w:eastAsia="Times New Roman" w:hAnsi="Segoe UI"/>
      <w:sz w:val="18"/>
      <w:szCs w:val="18"/>
    </w:rPr>
  </w:style>
  <w:style w:type="character" w:styleId="Emphasis">
    <w:name w:val="Emphasis"/>
    <w:basedOn w:val="DefaultParagraphFont"/>
    <w:uiPriority w:val="20"/>
    <w:qFormat w:val="1"/>
    <w:rsid w:val="00045D00"/>
    <w:rPr>
      <w:i w:val="1"/>
      <w:iCs w:val="1"/>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42" Type="http://schemas.openxmlformats.org/officeDocument/2006/relationships/image" Target="media/image38.png"/><Relationship Id="rId41" Type="http://schemas.openxmlformats.org/officeDocument/2006/relationships/image" Target="media/image37.png"/><Relationship Id="rId44" Type="http://schemas.openxmlformats.org/officeDocument/2006/relationships/image" Target="media/image40.png"/><Relationship Id="rId43" Type="http://schemas.openxmlformats.org/officeDocument/2006/relationships/image" Target="media/image39.png"/><Relationship Id="rId46" Type="http://schemas.openxmlformats.org/officeDocument/2006/relationships/image" Target="media/image41.png"/><Relationship Id="rId45" Type="http://schemas.openxmlformats.org/officeDocument/2006/relationships/image" Target="media/image4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png"/><Relationship Id="rId48" Type="http://schemas.openxmlformats.org/officeDocument/2006/relationships/image" Target="media/image13.png"/><Relationship Id="rId47" Type="http://schemas.openxmlformats.org/officeDocument/2006/relationships/image" Target="media/image44.png"/><Relationship Id="rId49" Type="http://schemas.openxmlformats.org/officeDocument/2006/relationships/image" Target="media/image18.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2" Type="http://schemas.openxmlformats.org/officeDocument/2006/relationships/image" Target="media/image1.png"/><Relationship Id="rId31" Type="http://schemas.openxmlformats.org/officeDocument/2006/relationships/hyperlink" Target="https://drive.google.com/open?id=1PfWFP_9ZL2iEncFJuBaBKzo1djh-Z2_K" TargetMode="External"/><Relationship Id="rId30" Type="http://schemas.openxmlformats.org/officeDocument/2006/relationships/hyperlink" Target="https://drive.google.com/open?id=1_fVyinljlZk3ToDT2W1-0Vr80L8TunLu" TargetMode="External"/><Relationship Id="rId33" Type="http://schemas.openxmlformats.org/officeDocument/2006/relationships/image" Target="media/image27.png"/><Relationship Id="rId32" Type="http://schemas.openxmlformats.org/officeDocument/2006/relationships/hyperlink" Target="https://docs.google.com/spreadsheets/d/14xKxKBfpuwsQ-6gZj97TTe0voJBW68C95OES4q6vxr8/edit#gid=1689143936" TargetMode="External"/><Relationship Id="rId35" Type="http://schemas.openxmlformats.org/officeDocument/2006/relationships/image" Target="media/image31.png"/><Relationship Id="rId34" Type="http://schemas.openxmlformats.org/officeDocument/2006/relationships/image" Target="media/image32.png"/><Relationship Id="rId71" Type="http://schemas.openxmlformats.org/officeDocument/2006/relationships/image" Target="media/image3.png"/><Relationship Id="rId70" Type="http://schemas.openxmlformats.org/officeDocument/2006/relationships/image" Target="media/image4.png"/><Relationship Id="rId37" Type="http://schemas.openxmlformats.org/officeDocument/2006/relationships/image" Target="media/image43.png"/><Relationship Id="rId36" Type="http://schemas.openxmlformats.org/officeDocument/2006/relationships/image" Target="media/image33.png"/><Relationship Id="rId39" Type="http://schemas.openxmlformats.org/officeDocument/2006/relationships/hyperlink" Target="https://drive.google.com/open?id=12i4Im3GBM6g9361RBGFEzXVXqtx9ESNU" TargetMode="External"/><Relationship Id="rId38" Type="http://schemas.openxmlformats.org/officeDocument/2006/relationships/image" Target="media/image45.png"/><Relationship Id="rId62" Type="http://schemas.openxmlformats.org/officeDocument/2006/relationships/image" Target="media/image12.png"/><Relationship Id="rId61" Type="http://schemas.openxmlformats.org/officeDocument/2006/relationships/image" Target="media/image14.png"/><Relationship Id="rId20" Type="http://schemas.openxmlformats.org/officeDocument/2006/relationships/image" Target="media/image47.png"/><Relationship Id="rId64" Type="http://schemas.openxmlformats.org/officeDocument/2006/relationships/image" Target="media/image30.png"/><Relationship Id="rId63" Type="http://schemas.openxmlformats.org/officeDocument/2006/relationships/image" Target="media/image17.png"/><Relationship Id="rId22" Type="http://schemas.openxmlformats.org/officeDocument/2006/relationships/image" Target="media/image51.png"/><Relationship Id="rId66" Type="http://schemas.openxmlformats.org/officeDocument/2006/relationships/image" Target="media/image6.png"/><Relationship Id="rId21" Type="http://schemas.openxmlformats.org/officeDocument/2006/relationships/image" Target="media/image52.png"/><Relationship Id="rId65" Type="http://schemas.openxmlformats.org/officeDocument/2006/relationships/image" Target="media/image9.png"/><Relationship Id="rId24" Type="http://schemas.openxmlformats.org/officeDocument/2006/relationships/image" Target="media/image28.png"/><Relationship Id="rId68" Type="http://schemas.openxmlformats.org/officeDocument/2006/relationships/image" Target="media/image8.png"/><Relationship Id="rId23" Type="http://schemas.openxmlformats.org/officeDocument/2006/relationships/image" Target="media/image26.png"/><Relationship Id="rId67" Type="http://schemas.openxmlformats.org/officeDocument/2006/relationships/image" Target="media/image11.png"/><Relationship Id="rId60" Type="http://schemas.openxmlformats.org/officeDocument/2006/relationships/image" Target="media/image10.png"/><Relationship Id="rId26" Type="http://schemas.openxmlformats.org/officeDocument/2006/relationships/image" Target="media/image24.png"/><Relationship Id="rId25" Type="http://schemas.openxmlformats.org/officeDocument/2006/relationships/hyperlink" Target="https://drive.google.com/open?id=1Tq1tS9UoihpKAhkr0DRtr9fMb3XPCJkg" TargetMode="External"/><Relationship Id="rId69" Type="http://schemas.openxmlformats.org/officeDocument/2006/relationships/image" Target="media/image7.png"/><Relationship Id="rId28" Type="http://schemas.openxmlformats.org/officeDocument/2006/relationships/image" Target="media/image29.png"/><Relationship Id="rId27" Type="http://schemas.openxmlformats.org/officeDocument/2006/relationships/image" Target="media/image25.png"/><Relationship Id="rId29" Type="http://schemas.openxmlformats.org/officeDocument/2006/relationships/hyperlink" Target="https://drive.google.com/open?id=1PfWFP_9ZL2iEncFJuBaBKzo1djh-Z2_K" TargetMode="External"/><Relationship Id="rId51" Type="http://schemas.openxmlformats.org/officeDocument/2006/relationships/image" Target="media/image16.png"/><Relationship Id="rId50" Type="http://schemas.openxmlformats.org/officeDocument/2006/relationships/image" Target="media/image15.png"/><Relationship Id="rId53" Type="http://schemas.openxmlformats.org/officeDocument/2006/relationships/image" Target="media/image23.png"/><Relationship Id="rId52" Type="http://schemas.openxmlformats.org/officeDocument/2006/relationships/image" Target="media/image35.png"/><Relationship Id="rId11" Type="http://schemas.openxmlformats.org/officeDocument/2006/relationships/image" Target="media/image57.png"/><Relationship Id="rId55" Type="http://schemas.openxmlformats.org/officeDocument/2006/relationships/image" Target="media/image19.png"/><Relationship Id="rId10" Type="http://schemas.openxmlformats.org/officeDocument/2006/relationships/image" Target="media/image55.png"/><Relationship Id="rId54" Type="http://schemas.openxmlformats.org/officeDocument/2006/relationships/image" Target="media/image21.png"/><Relationship Id="rId13" Type="http://schemas.openxmlformats.org/officeDocument/2006/relationships/image" Target="media/image53.png"/><Relationship Id="rId57" Type="http://schemas.openxmlformats.org/officeDocument/2006/relationships/image" Target="media/image20.png"/><Relationship Id="rId12" Type="http://schemas.openxmlformats.org/officeDocument/2006/relationships/image" Target="media/image46.png"/><Relationship Id="rId56" Type="http://schemas.openxmlformats.org/officeDocument/2006/relationships/image" Target="media/image22.png"/><Relationship Id="rId15" Type="http://schemas.openxmlformats.org/officeDocument/2006/relationships/image" Target="media/image50.png"/><Relationship Id="rId59" Type="http://schemas.openxmlformats.org/officeDocument/2006/relationships/image" Target="media/image2.png"/><Relationship Id="rId14" Type="http://schemas.openxmlformats.org/officeDocument/2006/relationships/image" Target="media/image48.png"/><Relationship Id="rId58" Type="http://schemas.openxmlformats.org/officeDocument/2006/relationships/image" Target="media/image36.png"/><Relationship Id="rId17" Type="http://schemas.openxmlformats.org/officeDocument/2006/relationships/image" Target="media/image58.png"/><Relationship Id="rId16" Type="http://schemas.openxmlformats.org/officeDocument/2006/relationships/image" Target="media/image49.png"/><Relationship Id="rId19" Type="http://schemas.openxmlformats.org/officeDocument/2006/relationships/image" Target="media/image56.png"/><Relationship Id="rId18" Type="http://schemas.openxmlformats.org/officeDocument/2006/relationships/image" Target="media/image54.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SwEMVvG6PsJ4fsxPLVTmMJELeMg==">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</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2020-04-02T18:05:00Z</dcterms:created>
  <dc:creator>k8 ski</dc:creator>
</cp:coreProperties>
</file>